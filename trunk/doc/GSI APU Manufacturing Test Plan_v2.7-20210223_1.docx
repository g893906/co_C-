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67B0" w:rsidRDefault="00DB7035" w:rsidP="00734FE6">
      <w:pPr>
        <w:jc w:val="center"/>
        <w:rPr>
          <w:rFonts w:asciiTheme="minorHAnsi" w:hAnsiTheme="minorHAnsi" w:cs="Arial"/>
          <w:b/>
          <w:sz w:val="56"/>
          <w:szCs w:val="56"/>
        </w:rPr>
      </w:pPr>
      <w:r>
        <w:rPr>
          <w:rFonts w:asciiTheme="minorHAnsi" w:hAnsiTheme="minorHAnsi" w:cs="Arial"/>
          <w:b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-77470</wp:posOffset>
                </wp:positionH>
                <wp:positionV relativeFrom="paragraph">
                  <wp:posOffset>13970</wp:posOffset>
                </wp:positionV>
                <wp:extent cx="6605905" cy="1534795"/>
                <wp:effectExtent l="19050" t="19050" r="23495" b="27305"/>
                <wp:wrapNone/>
                <wp:docPr id="887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05905" cy="1534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A761E4" w:rsidRPr="00303FC2" w:rsidRDefault="00A761E4" w:rsidP="00B967B0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sz w:val="56"/>
                                <w:szCs w:val="56"/>
                              </w:rPr>
                            </w:pPr>
                            <w:r w:rsidRPr="00303FC2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sz w:val="56"/>
                                <w:szCs w:val="56"/>
                              </w:rPr>
                              <w:t>GSI APU Card</w:t>
                            </w:r>
                          </w:p>
                          <w:p w:rsidR="00A761E4" w:rsidRPr="00303FC2" w:rsidRDefault="00A761E4" w:rsidP="00B967B0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sz w:val="56"/>
                                <w:szCs w:val="56"/>
                              </w:rPr>
                            </w:pPr>
                            <w:r w:rsidRPr="00303FC2">
                              <w:rPr>
                                <w:rFonts w:ascii="Calibri" w:hAnsi="Calibri" w:cs="Calibri"/>
                                <w:b/>
                                <w:sz w:val="56"/>
                                <w:szCs w:val="56"/>
                              </w:rPr>
                              <w:t>Manufacturing Test Plan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" o:spid="_x0000_s1026" style="position:absolute;left:0;text-align:left;margin-left:-6.1pt;margin-top:1.1pt;width:520.15pt;height:120.8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" strokeweight="2.5pt">
                <v:shadow color="#868686"/>
                <v:textbox>
                  <w:txbxContent>
                    <w:p w:rsidR="00A761E4" w:rsidRPr="00303FC2" w:rsidRDefault="00A761E4" w:rsidP="00B967B0">
                      <w:pPr>
                        <w:jc w:val="center"/>
                        <w:rPr>
                          <w:rFonts w:ascii="Calibri" w:hAnsi="Calibri" w:cs="Calibri"/>
                          <w:b/>
                          <w:sz w:val="56"/>
                          <w:szCs w:val="56"/>
                        </w:rPr>
                      </w:pPr>
                      <w:r w:rsidRPr="00303FC2">
                        <w:rPr>
                          <w:rFonts w:ascii="Calibri" w:hAnsi="Calibri" w:cs="Calibri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  <w:b/>
                          <w:sz w:val="56"/>
                          <w:szCs w:val="56"/>
                        </w:rPr>
                        <w:t>GSI APU Card</w:t>
                      </w:r>
                    </w:p>
                    <w:p w:rsidR="00A761E4" w:rsidRPr="00303FC2" w:rsidRDefault="00A761E4" w:rsidP="00B967B0">
                      <w:pPr>
                        <w:jc w:val="center"/>
                        <w:rPr>
                          <w:rFonts w:ascii="Calibri" w:hAnsi="Calibri" w:cs="Calibri"/>
                          <w:b/>
                          <w:sz w:val="56"/>
                          <w:szCs w:val="56"/>
                        </w:rPr>
                      </w:pPr>
                      <w:r w:rsidRPr="00303FC2">
                        <w:rPr>
                          <w:rFonts w:ascii="Calibri" w:hAnsi="Calibri" w:cs="Calibri"/>
                          <w:b/>
                          <w:sz w:val="56"/>
                          <w:szCs w:val="56"/>
                        </w:rPr>
                        <w:t>Manufacturing Test Plan</w:t>
                      </w:r>
                    </w:p>
                  </w:txbxContent>
                </v:textbox>
              </v:rect>
            </w:pict>
          </mc:Fallback>
        </mc:AlternateContent>
      </w:r>
    </w:p>
    <w:p w:rsidR="00B967B0" w:rsidRDefault="00B967B0" w:rsidP="00734FE6">
      <w:pPr>
        <w:jc w:val="center"/>
        <w:rPr>
          <w:rFonts w:asciiTheme="minorHAnsi" w:hAnsiTheme="minorHAnsi" w:cs="Arial"/>
          <w:b/>
          <w:sz w:val="56"/>
          <w:szCs w:val="56"/>
        </w:rPr>
      </w:pPr>
    </w:p>
    <w:p w:rsidR="00B967B0" w:rsidRDefault="00B967B0" w:rsidP="00734FE6">
      <w:pPr>
        <w:jc w:val="center"/>
        <w:rPr>
          <w:rFonts w:asciiTheme="minorHAnsi" w:hAnsiTheme="minorHAnsi" w:cs="Arial"/>
          <w:b/>
          <w:sz w:val="56"/>
          <w:szCs w:val="56"/>
        </w:rPr>
      </w:pPr>
    </w:p>
    <w:p w:rsidR="00B967B0" w:rsidRDefault="00B967B0" w:rsidP="00734FE6">
      <w:pPr>
        <w:jc w:val="center"/>
        <w:rPr>
          <w:rFonts w:asciiTheme="minorHAnsi" w:hAnsiTheme="minorHAnsi" w:cs="Arial"/>
          <w:b/>
          <w:sz w:val="56"/>
          <w:szCs w:val="56"/>
        </w:rPr>
      </w:pPr>
    </w:p>
    <w:p w:rsidR="00734FE6" w:rsidRPr="00BC5DF4" w:rsidRDefault="00734FE6" w:rsidP="00BC5DF4">
      <w:pPr>
        <w:jc w:val="center"/>
        <w:rPr>
          <w:rFonts w:asciiTheme="minorHAnsi" w:hAnsiTheme="minorHAnsi" w:cs="Arial"/>
          <w:b/>
          <w:sz w:val="56"/>
          <w:szCs w:val="56"/>
        </w:rPr>
      </w:pPr>
    </w:p>
    <w:p w:rsidR="00303FC2" w:rsidRDefault="00303FC2">
      <w:pPr>
        <w:widowControl/>
        <w:rPr>
          <w:rFonts w:ascii="Calibri" w:hAnsi="Calibri" w:cs="Calibri"/>
          <w:sz w:val="28"/>
        </w:rPr>
      </w:pPr>
    </w:p>
    <w:p w:rsidR="00303FC2" w:rsidRDefault="00303FC2">
      <w:pPr>
        <w:widowControl/>
        <w:rPr>
          <w:rFonts w:ascii="Calibri" w:hAnsi="Calibri" w:cs="Calibri"/>
          <w:sz w:val="28"/>
        </w:rPr>
      </w:pPr>
    </w:p>
    <w:tbl>
      <w:tblPr>
        <w:tblStyle w:val="ad"/>
        <w:tblW w:w="0" w:type="auto"/>
        <w:tblInd w:w="1474" w:type="dxa"/>
        <w:tblLook w:val="04A0" w:firstRow="1" w:lastRow="0" w:firstColumn="1" w:lastColumn="0" w:noHBand="0" w:noVBand="1"/>
      </w:tblPr>
      <w:tblGrid>
        <w:gridCol w:w="2179"/>
        <w:gridCol w:w="5072"/>
      </w:tblGrid>
      <w:tr w:rsidR="00303FC2" w:rsidTr="007126E8">
        <w:tc>
          <w:tcPr>
            <w:tcW w:w="7251" w:type="dxa"/>
            <w:gridSpan w:val="2"/>
            <w:shd w:val="clear" w:color="auto" w:fill="000000" w:themeFill="text1"/>
          </w:tcPr>
          <w:p w:rsidR="00303FC2" w:rsidRPr="00303FC2" w:rsidRDefault="00303FC2" w:rsidP="00303FC2">
            <w:pPr>
              <w:widowControl/>
              <w:jc w:val="center"/>
              <w:rPr>
                <w:rStyle w:val="afb"/>
                <w:b/>
                <w:color w:val="FFFFFF" w:themeColor="background1"/>
                <w:sz w:val="28"/>
                <w:szCs w:val="28"/>
              </w:rPr>
            </w:pPr>
            <w:r w:rsidRPr="00303FC2">
              <w:rPr>
                <w:rStyle w:val="afb"/>
                <w:rFonts w:hint="eastAsia"/>
                <w:b/>
                <w:color w:val="FFFFFF" w:themeColor="background1"/>
                <w:sz w:val="28"/>
                <w:szCs w:val="28"/>
              </w:rPr>
              <w:t>Document Information</w:t>
            </w:r>
          </w:p>
        </w:tc>
      </w:tr>
      <w:tr w:rsidR="00DD2650" w:rsidTr="007126E8">
        <w:tc>
          <w:tcPr>
            <w:tcW w:w="2179" w:type="dxa"/>
          </w:tcPr>
          <w:p w:rsidR="00DD2650" w:rsidRPr="00DD2650" w:rsidRDefault="00DD2650">
            <w:pPr>
              <w:widowControl/>
              <w:rPr>
                <w:rStyle w:val="afb"/>
                <w:b/>
                <w:sz w:val="28"/>
                <w:szCs w:val="28"/>
              </w:rPr>
            </w:pPr>
            <w:r w:rsidRPr="00DD2650">
              <w:rPr>
                <w:rStyle w:val="afb"/>
                <w:rFonts w:hint="eastAsia"/>
                <w:b/>
                <w:sz w:val="28"/>
                <w:szCs w:val="28"/>
              </w:rPr>
              <w:t>Model Name</w:t>
            </w:r>
          </w:p>
        </w:tc>
        <w:tc>
          <w:tcPr>
            <w:tcW w:w="5072" w:type="dxa"/>
          </w:tcPr>
          <w:p w:rsidR="00DD2650" w:rsidRPr="00DD2650" w:rsidRDefault="007126E8">
            <w:pPr>
              <w:widowControl/>
              <w:rPr>
                <w:rStyle w:val="afb"/>
                <w:b/>
                <w:sz w:val="28"/>
                <w:szCs w:val="28"/>
              </w:rPr>
            </w:pPr>
            <w:r>
              <w:rPr>
                <w:rStyle w:val="afb"/>
                <w:b/>
                <w:sz w:val="28"/>
                <w:szCs w:val="28"/>
              </w:rPr>
              <w:t>GSI APU Card</w:t>
            </w:r>
            <w:r>
              <w:rPr>
                <w:rStyle w:val="afb"/>
                <w:rFonts w:hint="eastAsia"/>
                <w:b/>
                <w:sz w:val="28"/>
                <w:szCs w:val="28"/>
              </w:rPr>
              <w:t xml:space="preserve"> (QAOP-OAG-G</w:t>
            </w:r>
            <w:r w:rsidR="00DD2650" w:rsidRPr="00DD2650">
              <w:rPr>
                <w:rStyle w:val="afb"/>
                <w:b/>
                <w:sz w:val="28"/>
                <w:szCs w:val="28"/>
              </w:rPr>
              <w:t>)</w:t>
            </w:r>
          </w:p>
        </w:tc>
      </w:tr>
      <w:tr w:rsidR="00303FC2" w:rsidTr="007126E8">
        <w:tc>
          <w:tcPr>
            <w:tcW w:w="2179" w:type="dxa"/>
          </w:tcPr>
          <w:p w:rsidR="00303FC2" w:rsidRPr="00DD2650" w:rsidRDefault="00303FC2">
            <w:pPr>
              <w:widowControl/>
              <w:rPr>
                <w:rStyle w:val="afb"/>
                <w:b/>
                <w:sz w:val="28"/>
                <w:szCs w:val="28"/>
              </w:rPr>
            </w:pPr>
            <w:r w:rsidRPr="00DD2650">
              <w:rPr>
                <w:rStyle w:val="afb"/>
                <w:rFonts w:hint="eastAsia"/>
                <w:b/>
                <w:sz w:val="28"/>
                <w:szCs w:val="28"/>
              </w:rPr>
              <w:t>Purpose</w:t>
            </w:r>
          </w:p>
        </w:tc>
        <w:tc>
          <w:tcPr>
            <w:tcW w:w="5072" w:type="dxa"/>
          </w:tcPr>
          <w:p w:rsidR="00303FC2" w:rsidRPr="00DD2650" w:rsidRDefault="00DD2650">
            <w:pPr>
              <w:widowControl/>
              <w:rPr>
                <w:rStyle w:val="afb"/>
                <w:b/>
                <w:sz w:val="28"/>
                <w:szCs w:val="28"/>
              </w:rPr>
            </w:pPr>
            <w:r w:rsidRPr="00DD2650">
              <w:rPr>
                <w:rStyle w:val="afb"/>
                <w:rFonts w:hint="eastAsia"/>
                <w:b/>
                <w:sz w:val="28"/>
                <w:szCs w:val="28"/>
              </w:rPr>
              <w:t>Manufacture Test Plan</w:t>
            </w:r>
          </w:p>
        </w:tc>
      </w:tr>
      <w:tr w:rsidR="00303FC2" w:rsidTr="007126E8">
        <w:tc>
          <w:tcPr>
            <w:tcW w:w="2179" w:type="dxa"/>
          </w:tcPr>
          <w:p w:rsidR="00303FC2" w:rsidRPr="00DD2650" w:rsidRDefault="00303FC2">
            <w:pPr>
              <w:widowControl/>
              <w:rPr>
                <w:rStyle w:val="afb"/>
                <w:b/>
                <w:sz w:val="28"/>
                <w:szCs w:val="28"/>
              </w:rPr>
            </w:pPr>
            <w:r w:rsidRPr="00DD2650">
              <w:rPr>
                <w:rStyle w:val="afb"/>
                <w:rFonts w:hint="eastAsia"/>
                <w:b/>
                <w:sz w:val="28"/>
                <w:szCs w:val="28"/>
              </w:rPr>
              <w:t>Release Date</w:t>
            </w:r>
          </w:p>
        </w:tc>
        <w:tc>
          <w:tcPr>
            <w:tcW w:w="5072" w:type="dxa"/>
          </w:tcPr>
          <w:p w:rsidR="00303FC2" w:rsidRPr="00DD2650" w:rsidRDefault="00D25F06" w:rsidP="004424F2">
            <w:pPr>
              <w:widowControl/>
              <w:rPr>
                <w:rStyle w:val="afb"/>
                <w:b/>
                <w:sz w:val="28"/>
                <w:szCs w:val="28"/>
              </w:rPr>
            </w:pPr>
            <w:r>
              <w:rPr>
                <w:rStyle w:val="afb"/>
                <w:b/>
                <w:sz w:val="28"/>
                <w:szCs w:val="28"/>
              </w:rPr>
              <w:t>02</w:t>
            </w:r>
            <w:r w:rsidR="00702965">
              <w:rPr>
                <w:rStyle w:val="afb"/>
                <w:rFonts w:hint="eastAsia"/>
                <w:b/>
                <w:sz w:val="28"/>
                <w:szCs w:val="28"/>
              </w:rPr>
              <w:t>/</w:t>
            </w:r>
            <w:r w:rsidR="00D906AA">
              <w:rPr>
                <w:rStyle w:val="afb"/>
                <w:b/>
                <w:sz w:val="28"/>
                <w:szCs w:val="28"/>
              </w:rPr>
              <w:t>22</w:t>
            </w:r>
            <w:r w:rsidR="00AE2890">
              <w:rPr>
                <w:rStyle w:val="afb"/>
                <w:b/>
                <w:sz w:val="28"/>
                <w:szCs w:val="28"/>
              </w:rPr>
              <w:t>/2</w:t>
            </w:r>
            <w:r w:rsidR="00DD2650" w:rsidRPr="00DD2650">
              <w:rPr>
                <w:rStyle w:val="afb"/>
                <w:rFonts w:hint="eastAsia"/>
                <w:b/>
                <w:sz w:val="28"/>
                <w:szCs w:val="28"/>
              </w:rPr>
              <w:t>0</w:t>
            </w:r>
            <w:r w:rsidR="00AE2890">
              <w:rPr>
                <w:rStyle w:val="afb"/>
                <w:b/>
                <w:sz w:val="28"/>
                <w:szCs w:val="28"/>
              </w:rPr>
              <w:t>2</w:t>
            </w:r>
            <w:r w:rsidR="005E1E08">
              <w:rPr>
                <w:rStyle w:val="afb"/>
                <w:b/>
                <w:sz w:val="28"/>
                <w:szCs w:val="28"/>
              </w:rPr>
              <w:t>1</w:t>
            </w:r>
          </w:p>
        </w:tc>
      </w:tr>
      <w:tr w:rsidR="00303FC2" w:rsidTr="007126E8">
        <w:tc>
          <w:tcPr>
            <w:tcW w:w="2179" w:type="dxa"/>
          </w:tcPr>
          <w:p w:rsidR="00303FC2" w:rsidRPr="00DD2650" w:rsidRDefault="00303FC2">
            <w:pPr>
              <w:widowControl/>
              <w:rPr>
                <w:rStyle w:val="afb"/>
                <w:b/>
                <w:sz w:val="28"/>
                <w:szCs w:val="28"/>
              </w:rPr>
            </w:pPr>
            <w:r w:rsidRPr="00DD2650">
              <w:rPr>
                <w:rStyle w:val="afb"/>
                <w:rFonts w:hint="eastAsia"/>
                <w:b/>
                <w:sz w:val="28"/>
                <w:szCs w:val="28"/>
              </w:rPr>
              <w:t>Organization</w:t>
            </w:r>
          </w:p>
        </w:tc>
        <w:tc>
          <w:tcPr>
            <w:tcW w:w="5072" w:type="dxa"/>
          </w:tcPr>
          <w:p w:rsidR="00303FC2" w:rsidRPr="00DD2650" w:rsidRDefault="00DD2650" w:rsidP="007126E8">
            <w:pPr>
              <w:widowControl/>
              <w:rPr>
                <w:rStyle w:val="afb"/>
                <w:b/>
                <w:sz w:val="28"/>
                <w:szCs w:val="28"/>
              </w:rPr>
            </w:pPr>
            <w:r w:rsidRPr="00DD2650">
              <w:rPr>
                <w:rStyle w:val="afb"/>
                <w:rFonts w:hint="eastAsia"/>
                <w:b/>
                <w:sz w:val="28"/>
                <w:szCs w:val="28"/>
              </w:rPr>
              <w:t>Networking BG/</w:t>
            </w:r>
            <w:r w:rsidR="007126E8">
              <w:rPr>
                <w:rStyle w:val="afb"/>
                <w:b/>
                <w:sz w:val="28"/>
                <w:szCs w:val="28"/>
              </w:rPr>
              <w:t>WIBU</w:t>
            </w:r>
          </w:p>
        </w:tc>
      </w:tr>
      <w:tr w:rsidR="00303FC2" w:rsidTr="007126E8">
        <w:tc>
          <w:tcPr>
            <w:tcW w:w="2179" w:type="dxa"/>
          </w:tcPr>
          <w:p w:rsidR="00303FC2" w:rsidRPr="00DD2650" w:rsidRDefault="00303FC2">
            <w:pPr>
              <w:widowControl/>
              <w:rPr>
                <w:rStyle w:val="afb"/>
                <w:b/>
                <w:sz w:val="28"/>
                <w:szCs w:val="28"/>
              </w:rPr>
            </w:pPr>
            <w:r w:rsidRPr="00DD2650">
              <w:rPr>
                <w:rStyle w:val="afb"/>
                <w:rFonts w:hint="eastAsia"/>
                <w:b/>
                <w:sz w:val="28"/>
                <w:szCs w:val="28"/>
              </w:rPr>
              <w:t>Release Version</w:t>
            </w:r>
          </w:p>
        </w:tc>
        <w:tc>
          <w:tcPr>
            <w:tcW w:w="5072" w:type="dxa"/>
          </w:tcPr>
          <w:p w:rsidR="00303FC2" w:rsidRPr="00A03A7D" w:rsidRDefault="00C9088C">
            <w:pPr>
              <w:widowControl/>
              <w:rPr>
                <w:rStyle w:val="afb"/>
                <w:b/>
                <w:color w:val="FF0000"/>
                <w:sz w:val="28"/>
                <w:szCs w:val="28"/>
              </w:rPr>
            </w:pPr>
            <w:r>
              <w:rPr>
                <w:rStyle w:val="afb"/>
                <w:rFonts w:hint="eastAsia"/>
                <w:b/>
                <w:color w:val="FF0000"/>
                <w:sz w:val="28"/>
                <w:szCs w:val="28"/>
              </w:rPr>
              <w:t>2.</w:t>
            </w:r>
            <w:r w:rsidR="00D906AA">
              <w:rPr>
                <w:rStyle w:val="afb"/>
                <w:b/>
                <w:color w:val="FF0000"/>
                <w:sz w:val="28"/>
                <w:szCs w:val="28"/>
              </w:rPr>
              <w:t>7</w:t>
            </w:r>
          </w:p>
        </w:tc>
      </w:tr>
    </w:tbl>
    <w:p w:rsidR="00303FC2" w:rsidRDefault="00303FC2">
      <w:pPr>
        <w:widowControl/>
        <w:rPr>
          <w:rFonts w:ascii="Calibri" w:hAnsi="Calibri" w:cs="Calibri"/>
          <w:sz w:val="28"/>
        </w:rPr>
      </w:pPr>
    </w:p>
    <w:p w:rsidR="00F142CB" w:rsidRPr="001571AC" w:rsidRDefault="00DD2650" w:rsidP="001571AC">
      <w:pPr>
        <w:widowControl/>
        <w:rPr>
          <w:rFonts w:ascii="Calibri" w:hAnsi="Calibri" w:cs="Calibri"/>
          <w:sz w:val="28"/>
        </w:rPr>
      </w:pPr>
      <w:r>
        <w:rPr>
          <w:rFonts w:ascii="Calibri" w:hAnsi="Calibri" w:cs="Calibri"/>
          <w:sz w:val="28"/>
        </w:rPr>
        <w:br w:type="page"/>
      </w:r>
    </w:p>
    <w:p w:rsidR="008F1153" w:rsidRPr="008F1153" w:rsidRDefault="00CA0C33" w:rsidP="008F1153">
      <w:pPr>
        <w:pStyle w:val="12"/>
      </w:pPr>
      <w:r w:rsidRPr="008F1153">
        <w:lastRenderedPageBreak/>
        <w:t>Table of Contents</w:t>
      </w:r>
    </w:p>
    <w:p w:rsidR="005D08A3" w:rsidRDefault="009729B4">
      <w:pPr>
        <w:pStyle w:val="12"/>
        <w:rPr>
          <w:rFonts w:asciiTheme="minorHAnsi" w:eastAsiaTheme="minorEastAsia" w:hAnsiTheme="minorHAnsi" w:cstheme="minorBidi"/>
          <w:b w:val="0"/>
          <w:i w:val="0"/>
          <w:sz w:val="24"/>
          <w:szCs w:val="22"/>
        </w:rPr>
      </w:pPr>
      <w:r w:rsidRPr="008F1153">
        <w:fldChar w:fldCharType="begin"/>
      </w:r>
      <w:r w:rsidR="002B30B4" w:rsidRPr="008F1153">
        <w:instrText xml:space="preserve"> TOC \o "1-3" \h \z \u </w:instrText>
      </w:r>
      <w:r w:rsidRPr="008F1153">
        <w:fldChar w:fldCharType="separate"/>
      </w:r>
      <w:hyperlink w:anchor="_Toc62232030" w:history="1">
        <w:r w:rsidR="005D08A3" w:rsidRPr="003D25BA">
          <w:rPr>
            <w:rStyle w:val="ac"/>
          </w:rPr>
          <w:t>1</w:t>
        </w:r>
        <w:r w:rsidR="005D08A3">
          <w:rPr>
            <w:rFonts w:asciiTheme="minorHAnsi" w:eastAsiaTheme="minorEastAsia" w:hAnsiTheme="minorHAnsi" w:cstheme="minorBidi"/>
            <w:b w:val="0"/>
            <w:i w:val="0"/>
            <w:sz w:val="24"/>
            <w:szCs w:val="22"/>
          </w:rPr>
          <w:tab/>
        </w:r>
        <w:r w:rsidR="005D08A3" w:rsidRPr="003D25BA">
          <w:rPr>
            <w:rStyle w:val="ac"/>
          </w:rPr>
          <w:t>Revision History</w:t>
        </w:r>
        <w:r w:rsidR="005D08A3">
          <w:rPr>
            <w:webHidden/>
          </w:rPr>
          <w:tab/>
        </w:r>
        <w:r w:rsidR="005D08A3">
          <w:rPr>
            <w:webHidden/>
          </w:rPr>
          <w:fldChar w:fldCharType="begin"/>
        </w:r>
        <w:r w:rsidR="005D08A3">
          <w:rPr>
            <w:webHidden/>
          </w:rPr>
          <w:instrText xml:space="preserve"> PAGEREF _Toc62232030 \h </w:instrText>
        </w:r>
        <w:r w:rsidR="005D08A3">
          <w:rPr>
            <w:webHidden/>
          </w:rPr>
        </w:r>
        <w:r w:rsidR="005D08A3">
          <w:rPr>
            <w:webHidden/>
          </w:rPr>
          <w:fldChar w:fldCharType="separate"/>
        </w:r>
        <w:r w:rsidR="005D08A3">
          <w:rPr>
            <w:webHidden/>
          </w:rPr>
          <w:t>4</w:t>
        </w:r>
        <w:r w:rsidR="005D08A3">
          <w:rPr>
            <w:webHidden/>
          </w:rPr>
          <w:fldChar w:fldCharType="end"/>
        </w:r>
      </w:hyperlink>
    </w:p>
    <w:p w:rsidR="005D08A3" w:rsidRDefault="00A761E4">
      <w:pPr>
        <w:pStyle w:val="12"/>
        <w:rPr>
          <w:rFonts w:asciiTheme="minorHAnsi" w:eastAsiaTheme="minorEastAsia" w:hAnsiTheme="minorHAnsi" w:cstheme="minorBidi"/>
          <w:b w:val="0"/>
          <w:i w:val="0"/>
          <w:sz w:val="24"/>
          <w:szCs w:val="22"/>
        </w:rPr>
      </w:pPr>
      <w:hyperlink w:anchor="_Toc62232031" w:history="1">
        <w:r w:rsidR="005D08A3" w:rsidRPr="003D25BA">
          <w:rPr>
            <w:rStyle w:val="ac"/>
          </w:rPr>
          <w:t>2</w:t>
        </w:r>
        <w:r w:rsidR="005D08A3">
          <w:rPr>
            <w:rFonts w:asciiTheme="minorHAnsi" w:eastAsiaTheme="minorEastAsia" w:hAnsiTheme="minorHAnsi" w:cstheme="minorBidi"/>
            <w:b w:val="0"/>
            <w:i w:val="0"/>
            <w:sz w:val="24"/>
            <w:szCs w:val="22"/>
          </w:rPr>
          <w:tab/>
        </w:r>
        <w:r w:rsidR="005D08A3" w:rsidRPr="003D25BA">
          <w:rPr>
            <w:rStyle w:val="ac"/>
          </w:rPr>
          <w:t>System Overview</w:t>
        </w:r>
        <w:r w:rsidR="005D08A3">
          <w:rPr>
            <w:webHidden/>
          </w:rPr>
          <w:tab/>
        </w:r>
        <w:r w:rsidR="005D08A3">
          <w:rPr>
            <w:webHidden/>
          </w:rPr>
          <w:fldChar w:fldCharType="begin"/>
        </w:r>
        <w:r w:rsidR="005D08A3">
          <w:rPr>
            <w:webHidden/>
          </w:rPr>
          <w:instrText xml:space="preserve"> PAGEREF _Toc62232031 \h </w:instrText>
        </w:r>
        <w:r w:rsidR="005D08A3">
          <w:rPr>
            <w:webHidden/>
          </w:rPr>
        </w:r>
        <w:r w:rsidR="005D08A3">
          <w:rPr>
            <w:webHidden/>
          </w:rPr>
          <w:fldChar w:fldCharType="separate"/>
        </w:r>
        <w:r w:rsidR="005D08A3">
          <w:rPr>
            <w:webHidden/>
          </w:rPr>
          <w:t>7</w:t>
        </w:r>
        <w:r w:rsidR="005D08A3">
          <w:rPr>
            <w:webHidden/>
          </w:rPr>
          <w:fldChar w:fldCharType="end"/>
        </w:r>
      </w:hyperlink>
    </w:p>
    <w:p w:rsidR="005D08A3" w:rsidRDefault="00A761E4">
      <w:pPr>
        <w:pStyle w:val="12"/>
        <w:rPr>
          <w:rFonts w:asciiTheme="minorHAnsi" w:eastAsiaTheme="minorEastAsia" w:hAnsiTheme="minorHAnsi" w:cstheme="minorBidi"/>
          <w:b w:val="0"/>
          <w:i w:val="0"/>
          <w:sz w:val="24"/>
          <w:szCs w:val="22"/>
        </w:rPr>
      </w:pPr>
      <w:hyperlink w:anchor="_Toc62232032" w:history="1">
        <w:r w:rsidR="005D08A3" w:rsidRPr="003D25BA">
          <w:rPr>
            <w:rStyle w:val="ac"/>
          </w:rPr>
          <w:t>3</w:t>
        </w:r>
        <w:r w:rsidR="005D08A3">
          <w:rPr>
            <w:rFonts w:asciiTheme="minorHAnsi" w:eastAsiaTheme="minorEastAsia" w:hAnsiTheme="minorHAnsi" w:cstheme="minorBidi"/>
            <w:b w:val="0"/>
            <w:i w:val="0"/>
            <w:sz w:val="24"/>
            <w:szCs w:val="22"/>
          </w:rPr>
          <w:tab/>
        </w:r>
        <w:r w:rsidR="005D08A3" w:rsidRPr="003D25BA">
          <w:rPr>
            <w:rStyle w:val="ac"/>
          </w:rPr>
          <w:t>System Block Diagram</w:t>
        </w:r>
        <w:r w:rsidR="005D08A3">
          <w:rPr>
            <w:webHidden/>
          </w:rPr>
          <w:tab/>
        </w:r>
        <w:r w:rsidR="005D08A3">
          <w:rPr>
            <w:webHidden/>
          </w:rPr>
          <w:fldChar w:fldCharType="begin"/>
        </w:r>
        <w:r w:rsidR="005D08A3">
          <w:rPr>
            <w:webHidden/>
          </w:rPr>
          <w:instrText xml:space="preserve"> PAGEREF _Toc62232032 \h </w:instrText>
        </w:r>
        <w:r w:rsidR="005D08A3">
          <w:rPr>
            <w:webHidden/>
          </w:rPr>
        </w:r>
        <w:r w:rsidR="005D08A3">
          <w:rPr>
            <w:webHidden/>
          </w:rPr>
          <w:fldChar w:fldCharType="separate"/>
        </w:r>
        <w:r w:rsidR="005D08A3">
          <w:rPr>
            <w:webHidden/>
          </w:rPr>
          <w:t>7</w:t>
        </w:r>
        <w:r w:rsidR="005D08A3">
          <w:rPr>
            <w:webHidden/>
          </w:rPr>
          <w:fldChar w:fldCharType="end"/>
        </w:r>
      </w:hyperlink>
    </w:p>
    <w:p w:rsidR="005D08A3" w:rsidRDefault="00A761E4">
      <w:pPr>
        <w:pStyle w:val="21"/>
        <w:tabs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33" w:history="1">
        <w:r w:rsidR="005D08A3" w:rsidRPr="003D25BA">
          <w:rPr>
            <w:rStyle w:val="ac"/>
            <w:noProof/>
          </w:rPr>
          <w:t>3.2 Test Strategy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_Toc62232033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7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21"/>
        <w:tabs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34" w:history="1">
        <w:r w:rsidR="005D08A3" w:rsidRPr="003D25BA">
          <w:rPr>
            <w:rStyle w:val="ac"/>
            <w:noProof/>
          </w:rPr>
          <w:t xml:space="preserve">3.3 </w:t>
        </w:r>
        <w:r w:rsidR="005D08A3" w:rsidRPr="003D25BA">
          <w:rPr>
            <w:rStyle w:val="ac"/>
            <w:rFonts w:ascii="Calibri" w:eastAsia="Quicksand" w:hAnsi="Calibri" w:cs="Calibri"/>
            <w:noProof/>
          </w:rPr>
          <w:t>Product Functional Test Coverage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_Toc62232034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8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12"/>
        <w:rPr>
          <w:rFonts w:asciiTheme="minorHAnsi" w:eastAsiaTheme="minorEastAsia" w:hAnsiTheme="minorHAnsi" w:cstheme="minorBidi"/>
          <w:b w:val="0"/>
          <w:i w:val="0"/>
          <w:sz w:val="24"/>
          <w:szCs w:val="22"/>
        </w:rPr>
      </w:pPr>
      <w:hyperlink w:anchor="_Toc62232035" w:history="1">
        <w:r w:rsidR="005D08A3" w:rsidRPr="003D25BA">
          <w:rPr>
            <w:rStyle w:val="ac"/>
          </w:rPr>
          <w:t>4</w:t>
        </w:r>
        <w:r w:rsidR="005D08A3">
          <w:rPr>
            <w:rFonts w:asciiTheme="minorHAnsi" w:eastAsiaTheme="minorEastAsia" w:hAnsiTheme="minorHAnsi" w:cstheme="minorBidi"/>
            <w:b w:val="0"/>
            <w:i w:val="0"/>
            <w:sz w:val="24"/>
            <w:szCs w:val="22"/>
          </w:rPr>
          <w:tab/>
        </w:r>
        <w:r w:rsidR="005D08A3" w:rsidRPr="003D25BA">
          <w:rPr>
            <w:rStyle w:val="ac"/>
          </w:rPr>
          <w:t>Manufacture Test Flow Chart</w:t>
        </w:r>
        <w:r w:rsidR="005D08A3">
          <w:rPr>
            <w:webHidden/>
          </w:rPr>
          <w:tab/>
        </w:r>
        <w:r w:rsidR="005D08A3">
          <w:rPr>
            <w:webHidden/>
          </w:rPr>
          <w:fldChar w:fldCharType="begin"/>
        </w:r>
        <w:r w:rsidR="005D08A3">
          <w:rPr>
            <w:webHidden/>
          </w:rPr>
          <w:instrText xml:space="preserve"> PAGEREF _Toc62232035 \h </w:instrText>
        </w:r>
        <w:r w:rsidR="005D08A3">
          <w:rPr>
            <w:webHidden/>
          </w:rPr>
        </w:r>
        <w:r w:rsidR="005D08A3">
          <w:rPr>
            <w:webHidden/>
          </w:rPr>
          <w:fldChar w:fldCharType="separate"/>
        </w:r>
        <w:r w:rsidR="005D08A3">
          <w:rPr>
            <w:webHidden/>
          </w:rPr>
          <w:t>9</w:t>
        </w:r>
        <w:r w:rsidR="005D08A3">
          <w:rPr>
            <w:webHidden/>
          </w:rPr>
          <w:fldChar w:fldCharType="end"/>
        </w:r>
      </w:hyperlink>
    </w:p>
    <w:p w:rsidR="005D08A3" w:rsidRDefault="00A761E4">
      <w:pPr>
        <w:pStyle w:val="12"/>
        <w:rPr>
          <w:rFonts w:asciiTheme="minorHAnsi" w:eastAsiaTheme="minorEastAsia" w:hAnsiTheme="minorHAnsi" w:cstheme="minorBidi"/>
          <w:b w:val="0"/>
          <w:i w:val="0"/>
          <w:sz w:val="24"/>
          <w:szCs w:val="22"/>
        </w:rPr>
      </w:pPr>
      <w:hyperlink w:anchor="_Toc62232036" w:history="1">
        <w:r w:rsidR="005D08A3" w:rsidRPr="003D25BA">
          <w:rPr>
            <w:rStyle w:val="ac"/>
          </w:rPr>
          <w:t>5</w:t>
        </w:r>
        <w:r w:rsidR="005D08A3">
          <w:rPr>
            <w:rFonts w:asciiTheme="minorHAnsi" w:eastAsiaTheme="minorEastAsia" w:hAnsiTheme="minorHAnsi" w:cstheme="minorBidi"/>
            <w:b w:val="0"/>
            <w:i w:val="0"/>
            <w:sz w:val="24"/>
            <w:szCs w:val="22"/>
          </w:rPr>
          <w:tab/>
        </w:r>
        <w:r w:rsidR="005D08A3" w:rsidRPr="003D25BA">
          <w:rPr>
            <w:rStyle w:val="ac"/>
          </w:rPr>
          <w:t>Prepare Material</w:t>
        </w:r>
        <w:r w:rsidR="005D08A3">
          <w:rPr>
            <w:webHidden/>
          </w:rPr>
          <w:tab/>
        </w:r>
        <w:r w:rsidR="005D08A3">
          <w:rPr>
            <w:webHidden/>
          </w:rPr>
          <w:fldChar w:fldCharType="begin"/>
        </w:r>
        <w:r w:rsidR="005D08A3">
          <w:rPr>
            <w:webHidden/>
          </w:rPr>
          <w:instrText xml:space="preserve"> PAGEREF _Toc62232036 \h </w:instrText>
        </w:r>
        <w:r w:rsidR="005D08A3">
          <w:rPr>
            <w:webHidden/>
          </w:rPr>
        </w:r>
        <w:r w:rsidR="005D08A3">
          <w:rPr>
            <w:webHidden/>
          </w:rPr>
          <w:fldChar w:fldCharType="separate"/>
        </w:r>
        <w:r w:rsidR="005D08A3">
          <w:rPr>
            <w:webHidden/>
          </w:rPr>
          <w:t>10</w:t>
        </w:r>
        <w:r w:rsidR="005D08A3">
          <w:rPr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37" w:history="1">
        <w:r w:rsidR="005D08A3" w:rsidRPr="003D25BA">
          <w:rPr>
            <w:rStyle w:val="ac"/>
            <w:noProof/>
          </w:rPr>
          <w:t>5.1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Procedure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_Toc62232037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10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12"/>
        <w:rPr>
          <w:rFonts w:asciiTheme="minorHAnsi" w:eastAsiaTheme="minorEastAsia" w:hAnsiTheme="minorHAnsi" w:cstheme="minorBidi"/>
          <w:b w:val="0"/>
          <w:i w:val="0"/>
          <w:sz w:val="24"/>
          <w:szCs w:val="22"/>
        </w:rPr>
      </w:pPr>
      <w:hyperlink w:anchor="_Toc62232038" w:history="1">
        <w:r w:rsidR="005D08A3" w:rsidRPr="003D25BA">
          <w:rPr>
            <w:rStyle w:val="ac"/>
          </w:rPr>
          <w:t>6</w:t>
        </w:r>
        <w:r w:rsidR="005D08A3">
          <w:rPr>
            <w:rFonts w:asciiTheme="minorHAnsi" w:eastAsiaTheme="minorEastAsia" w:hAnsiTheme="minorHAnsi" w:cstheme="minorBidi"/>
            <w:b w:val="0"/>
            <w:i w:val="0"/>
            <w:sz w:val="24"/>
            <w:szCs w:val="22"/>
          </w:rPr>
          <w:tab/>
        </w:r>
        <w:r w:rsidR="005D08A3" w:rsidRPr="003D25BA">
          <w:rPr>
            <w:rStyle w:val="ac"/>
          </w:rPr>
          <w:t>Solder Paste</w:t>
        </w:r>
        <w:r w:rsidR="005D08A3">
          <w:rPr>
            <w:webHidden/>
          </w:rPr>
          <w:tab/>
        </w:r>
        <w:r w:rsidR="005D08A3">
          <w:rPr>
            <w:webHidden/>
          </w:rPr>
          <w:fldChar w:fldCharType="begin"/>
        </w:r>
        <w:r w:rsidR="005D08A3">
          <w:rPr>
            <w:webHidden/>
          </w:rPr>
          <w:instrText xml:space="preserve"> PAGEREF _Toc62232038 \h </w:instrText>
        </w:r>
        <w:r w:rsidR="005D08A3">
          <w:rPr>
            <w:webHidden/>
          </w:rPr>
        </w:r>
        <w:r w:rsidR="005D08A3">
          <w:rPr>
            <w:webHidden/>
          </w:rPr>
          <w:fldChar w:fldCharType="separate"/>
        </w:r>
        <w:r w:rsidR="005D08A3">
          <w:rPr>
            <w:webHidden/>
          </w:rPr>
          <w:t>11</w:t>
        </w:r>
        <w:r w:rsidR="005D08A3">
          <w:rPr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39" w:history="1">
        <w:r w:rsidR="005D08A3" w:rsidRPr="003D25BA">
          <w:rPr>
            <w:rStyle w:val="ac"/>
            <w:noProof/>
          </w:rPr>
          <w:t>6.1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Procedure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_Toc62232039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11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12"/>
        <w:rPr>
          <w:rFonts w:asciiTheme="minorHAnsi" w:eastAsiaTheme="minorEastAsia" w:hAnsiTheme="minorHAnsi" w:cstheme="minorBidi"/>
          <w:b w:val="0"/>
          <w:i w:val="0"/>
          <w:sz w:val="24"/>
          <w:szCs w:val="22"/>
        </w:rPr>
      </w:pPr>
      <w:hyperlink w:anchor="_Toc62232040" w:history="1">
        <w:r w:rsidR="005D08A3" w:rsidRPr="003D25BA">
          <w:rPr>
            <w:rStyle w:val="ac"/>
          </w:rPr>
          <w:t>7</w:t>
        </w:r>
        <w:r w:rsidR="005D08A3">
          <w:rPr>
            <w:rFonts w:asciiTheme="minorHAnsi" w:eastAsiaTheme="minorEastAsia" w:hAnsiTheme="minorHAnsi" w:cstheme="minorBidi"/>
            <w:b w:val="0"/>
            <w:i w:val="0"/>
            <w:sz w:val="24"/>
            <w:szCs w:val="22"/>
          </w:rPr>
          <w:tab/>
        </w:r>
        <w:r w:rsidR="005D08A3" w:rsidRPr="003D25BA">
          <w:rPr>
            <w:rStyle w:val="ac"/>
          </w:rPr>
          <w:t>SPI</w:t>
        </w:r>
        <w:r w:rsidR="005D08A3">
          <w:rPr>
            <w:webHidden/>
          </w:rPr>
          <w:tab/>
        </w:r>
        <w:r w:rsidR="005D08A3">
          <w:rPr>
            <w:webHidden/>
          </w:rPr>
          <w:fldChar w:fldCharType="begin"/>
        </w:r>
        <w:r w:rsidR="005D08A3">
          <w:rPr>
            <w:webHidden/>
          </w:rPr>
          <w:instrText xml:space="preserve"> PAGEREF _Toc62232040 \h </w:instrText>
        </w:r>
        <w:r w:rsidR="005D08A3">
          <w:rPr>
            <w:webHidden/>
          </w:rPr>
        </w:r>
        <w:r w:rsidR="005D08A3">
          <w:rPr>
            <w:webHidden/>
          </w:rPr>
          <w:fldChar w:fldCharType="separate"/>
        </w:r>
        <w:r w:rsidR="005D08A3">
          <w:rPr>
            <w:webHidden/>
          </w:rPr>
          <w:t>12</w:t>
        </w:r>
        <w:r w:rsidR="005D08A3">
          <w:rPr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41" w:history="1">
        <w:r w:rsidR="005D08A3" w:rsidRPr="003D25BA">
          <w:rPr>
            <w:rStyle w:val="ac"/>
            <w:noProof/>
          </w:rPr>
          <w:t>7.1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Procedure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_Toc62232041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12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12"/>
        <w:rPr>
          <w:rFonts w:asciiTheme="minorHAnsi" w:eastAsiaTheme="minorEastAsia" w:hAnsiTheme="minorHAnsi" w:cstheme="minorBidi"/>
          <w:b w:val="0"/>
          <w:i w:val="0"/>
          <w:sz w:val="24"/>
          <w:szCs w:val="22"/>
        </w:rPr>
      </w:pPr>
      <w:hyperlink w:anchor="_Toc62232042" w:history="1">
        <w:r w:rsidR="005D08A3" w:rsidRPr="003D25BA">
          <w:rPr>
            <w:rStyle w:val="ac"/>
          </w:rPr>
          <w:t>8</w:t>
        </w:r>
        <w:r w:rsidR="005D08A3">
          <w:rPr>
            <w:rFonts w:asciiTheme="minorHAnsi" w:eastAsiaTheme="minorEastAsia" w:hAnsiTheme="minorHAnsi" w:cstheme="minorBidi"/>
            <w:b w:val="0"/>
            <w:i w:val="0"/>
            <w:sz w:val="24"/>
            <w:szCs w:val="22"/>
          </w:rPr>
          <w:tab/>
        </w:r>
        <w:r w:rsidR="005D08A3" w:rsidRPr="003D25BA">
          <w:rPr>
            <w:rStyle w:val="ac"/>
          </w:rPr>
          <w:t>SMT Process</w:t>
        </w:r>
        <w:r w:rsidR="005D08A3">
          <w:rPr>
            <w:webHidden/>
          </w:rPr>
          <w:tab/>
        </w:r>
        <w:r w:rsidR="005D08A3">
          <w:rPr>
            <w:webHidden/>
          </w:rPr>
          <w:fldChar w:fldCharType="begin"/>
        </w:r>
        <w:r w:rsidR="005D08A3">
          <w:rPr>
            <w:webHidden/>
          </w:rPr>
          <w:instrText xml:space="preserve"> PAGEREF _Toc62232042 \h </w:instrText>
        </w:r>
        <w:r w:rsidR="005D08A3">
          <w:rPr>
            <w:webHidden/>
          </w:rPr>
        </w:r>
        <w:r w:rsidR="005D08A3">
          <w:rPr>
            <w:webHidden/>
          </w:rPr>
          <w:fldChar w:fldCharType="separate"/>
        </w:r>
        <w:r w:rsidR="005D08A3">
          <w:rPr>
            <w:webHidden/>
          </w:rPr>
          <w:t>13</w:t>
        </w:r>
        <w:r w:rsidR="005D08A3">
          <w:rPr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43" w:history="1">
        <w:r w:rsidR="005D08A3" w:rsidRPr="003D25BA">
          <w:rPr>
            <w:rStyle w:val="ac"/>
            <w:noProof/>
          </w:rPr>
          <w:t>8.1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Procedure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_Toc62232043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13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12"/>
        <w:rPr>
          <w:rFonts w:asciiTheme="minorHAnsi" w:eastAsiaTheme="minorEastAsia" w:hAnsiTheme="minorHAnsi" w:cstheme="minorBidi"/>
          <w:b w:val="0"/>
          <w:i w:val="0"/>
          <w:sz w:val="24"/>
          <w:szCs w:val="22"/>
        </w:rPr>
      </w:pPr>
      <w:hyperlink w:anchor="_Toc62232044" w:history="1">
        <w:r w:rsidR="005D08A3" w:rsidRPr="003D25BA">
          <w:rPr>
            <w:rStyle w:val="ac"/>
          </w:rPr>
          <w:t>9</w:t>
        </w:r>
        <w:r w:rsidR="005D08A3">
          <w:rPr>
            <w:rFonts w:asciiTheme="minorHAnsi" w:eastAsiaTheme="minorEastAsia" w:hAnsiTheme="minorHAnsi" w:cstheme="minorBidi"/>
            <w:b w:val="0"/>
            <w:i w:val="0"/>
            <w:sz w:val="24"/>
            <w:szCs w:val="22"/>
          </w:rPr>
          <w:tab/>
        </w:r>
        <w:r w:rsidR="005D08A3" w:rsidRPr="003D25BA">
          <w:rPr>
            <w:rStyle w:val="ac"/>
          </w:rPr>
          <w:t>AOI</w:t>
        </w:r>
        <w:r w:rsidR="005D08A3">
          <w:rPr>
            <w:webHidden/>
          </w:rPr>
          <w:tab/>
        </w:r>
        <w:r w:rsidR="005D08A3">
          <w:rPr>
            <w:webHidden/>
          </w:rPr>
          <w:fldChar w:fldCharType="begin"/>
        </w:r>
        <w:r w:rsidR="005D08A3">
          <w:rPr>
            <w:webHidden/>
          </w:rPr>
          <w:instrText xml:space="preserve"> PAGEREF _Toc62232044 \h </w:instrText>
        </w:r>
        <w:r w:rsidR="005D08A3">
          <w:rPr>
            <w:webHidden/>
          </w:rPr>
        </w:r>
        <w:r w:rsidR="005D08A3">
          <w:rPr>
            <w:webHidden/>
          </w:rPr>
          <w:fldChar w:fldCharType="separate"/>
        </w:r>
        <w:r w:rsidR="005D08A3">
          <w:rPr>
            <w:webHidden/>
          </w:rPr>
          <w:t>14</w:t>
        </w:r>
        <w:r w:rsidR="005D08A3">
          <w:rPr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45" w:history="1">
        <w:r w:rsidR="005D08A3" w:rsidRPr="003D25BA">
          <w:rPr>
            <w:rStyle w:val="ac"/>
            <w:noProof/>
          </w:rPr>
          <w:t>9.1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Procedure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_Toc62232045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14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12"/>
        <w:rPr>
          <w:rFonts w:asciiTheme="minorHAnsi" w:eastAsiaTheme="minorEastAsia" w:hAnsiTheme="minorHAnsi" w:cstheme="minorBidi"/>
          <w:b w:val="0"/>
          <w:i w:val="0"/>
          <w:sz w:val="24"/>
          <w:szCs w:val="22"/>
        </w:rPr>
      </w:pPr>
      <w:hyperlink w:anchor="_Toc62232046" w:history="1">
        <w:r w:rsidR="005D08A3" w:rsidRPr="003D25BA">
          <w:rPr>
            <w:rStyle w:val="ac"/>
          </w:rPr>
          <w:t>10</w:t>
        </w:r>
        <w:r w:rsidR="005D08A3">
          <w:rPr>
            <w:rFonts w:asciiTheme="minorHAnsi" w:eastAsiaTheme="minorEastAsia" w:hAnsiTheme="minorHAnsi" w:cstheme="minorBidi"/>
            <w:b w:val="0"/>
            <w:i w:val="0"/>
            <w:sz w:val="24"/>
            <w:szCs w:val="22"/>
          </w:rPr>
          <w:tab/>
        </w:r>
        <w:r w:rsidR="005D08A3" w:rsidRPr="003D25BA">
          <w:rPr>
            <w:rStyle w:val="ac"/>
          </w:rPr>
          <w:t>X-Ray</w:t>
        </w:r>
        <w:r w:rsidR="005D08A3">
          <w:rPr>
            <w:webHidden/>
          </w:rPr>
          <w:tab/>
        </w:r>
        <w:r w:rsidR="005D08A3">
          <w:rPr>
            <w:webHidden/>
          </w:rPr>
          <w:fldChar w:fldCharType="begin"/>
        </w:r>
        <w:r w:rsidR="005D08A3">
          <w:rPr>
            <w:webHidden/>
          </w:rPr>
          <w:instrText xml:space="preserve"> PAGEREF _Toc62232046 \h </w:instrText>
        </w:r>
        <w:r w:rsidR="005D08A3">
          <w:rPr>
            <w:webHidden/>
          </w:rPr>
        </w:r>
        <w:r w:rsidR="005D08A3">
          <w:rPr>
            <w:webHidden/>
          </w:rPr>
          <w:fldChar w:fldCharType="separate"/>
        </w:r>
        <w:r w:rsidR="005D08A3">
          <w:rPr>
            <w:webHidden/>
          </w:rPr>
          <w:t>15</w:t>
        </w:r>
        <w:r w:rsidR="005D08A3">
          <w:rPr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47" w:history="1">
        <w:r w:rsidR="005D08A3" w:rsidRPr="003D25BA">
          <w:rPr>
            <w:rStyle w:val="ac"/>
            <w:noProof/>
          </w:rPr>
          <w:t>10.1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Procedure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_Toc62232047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15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12"/>
        <w:rPr>
          <w:rFonts w:asciiTheme="minorHAnsi" w:eastAsiaTheme="minorEastAsia" w:hAnsiTheme="minorHAnsi" w:cstheme="minorBidi"/>
          <w:b w:val="0"/>
          <w:i w:val="0"/>
          <w:sz w:val="24"/>
          <w:szCs w:val="22"/>
        </w:rPr>
      </w:pPr>
      <w:hyperlink w:anchor="_Toc62232048" w:history="1">
        <w:r w:rsidR="005D08A3" w:rsidRPr="003D25BA">
          <w:rPr>
            <w:rStyle w:val="ac"/>
          </w:rPr>
          <w:t>11</w:t>
        </w:r>
        <w:r w:rsidR="005D08A3">
          <w:rPr>
            <w:rFonts w:asciiTheme="minorHAnsi" w:eastAsiaTheme="minorEastAsia" w:hAnsiTheme="minorHAnsi" w:cstheme="minorBidi"/>
            <w:b w:val="0"/>
            <w:i w:val="0"/>
            <w:sz w:val="24"/>
            <w:szCs w:val="22"/>
          </w:rPr>
          <w:tab/>
        </w:r>
        <w:r w:rsidR="005D08A3" w:rsidRPr="003D25BA">
          <w:rPr>
            <w:rStyle w:val="ac"/>
          </w:rPr>
          <w:t>Wavesolder Process</w:t>
        </w:r>
        <w:r w:rsidR="005D08A3">
          <w:rPr>
            <w:webHidden/>
          </w:rPr>
          <w:tab/>
        </w:r>
        <w:r w:rsidR="005D08A3">
          <w:rPr>
            <w:webHidden/>
          </w:rPr>
          <w:fldChar w:fldCharType="begin"/>
        </w:r>
        <w:r w:rsidR="005D08A3">
          <w:rPr>
            <w:webHidden/>
          </w:rPr>
          <w:instrText xml:space="preserve"> PAGEREF _Toc62232048 \h </w:instrText>
        </w:r>
        <w:r w:rsidR="005D08A3">
          <w:rPr>
            <w:webHidden/>
          </w:rPr>
        </w:r>
        <w:r w:rsidR="005D08A3">
          <w:rPr>
            <w:webHidden/>
          </w:rPr>
          <w:fldChar w:fldCharType="separate"/>
        </w:r>
        <w:r w:rsidR="005D08A3">
          <w:rPr>
            <w:webHidden/>
          </w:rPr>
          <w:t>16</w:t>
        </w:r>
        <w:r w:rsidR="005D08A3">
          <w:rPr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49" w:history="1">
        <w:r w:rsidR="005D08A3" w:rsidRPr="003D25BA">
          <w:rPr>
            <w:rStyle w:val="ac"/>
            <w:noProof/>
          </w:rPr>
          <w:t>11.1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Procedure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_Toc62232049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16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12"/>
        <w:rPr>
          <w:rFonts w:asciiTheme="minorHAnsi" w:eastAsiaTheme="minorEastAsia" w:hAnsiTheme="minorHAnsi" w:cstheme="minorBidi"/>
          <w:b w:val="0"/>
          <w:i w:val="0"/>
          <w:sz w:val="24"/>
          <w:szCs w:val="22"/>
        </w:rPr>
      </w:pPr>
      <w:hyperlink w:anchor="_Toc62232050" w:history="1">
        <w:r w:rsidR="005D08A3" w:rsidRPr="003D25BA">
          <w:rPr>
            <w:rStyle w:val="ac"/>
          </w:rPr>
          <w:t>12</w:t>
        </w:r>
        <w:r w:rsidR="005D08A3">
          <w:rPr>
            <w:rFonts w:asciiTheme="minorHAnsi" w:eastAsiaTheme="minorEastAsia" w:hAnsiTheme="minorHAnsi" w:cstheme="minorBidi"/>
            <w:b w:val="0"/>
            <w:i w:val="0"/>
            <w:sz w:val="24"/>
            <w:szCs w:val="22"/>
          </w:rPr>
          <w:tab/>
        </w:r>
        <w:r w:rsidR="005D08A3" w:rsidRPr="003D25BA">
          <w:rPr>
            <w:rStyle w:val="ac"/>
          </w:rPr>
          <w:t>ICT</w:t>
        </w:r>
        <w:r w:rsidR="005D08A3">
          <w:rPr>
            <w:webHidden/>
          </w:rPr>
          <w:tab/>
        </w:r>
        <w:r w:rsidR="005D08A3">
          <w:rPr>
            <w:webHidden/>
          </w:rPr>
          <w:fldChar w:fldCharType="begin"/>
        </w:r>
        <w:r w:rsidR="005D08A3">
          <w:rPr>
            <w:webHidden/>
          </w:rPr>
          <w:instrText xml:space="preserve"> PAGEREF _Toc62232050 \h </w:instrText>
        </w:r>
        <w:r w:rsidR="005D08A3">
          <w:rPr>
            <w:webHidden/>
          </w:rPr>
        </w:r>
        <w:r w:rsidR="005D08A3">
          <w:rPr>
            <w:webHidden/>
          </w:rPr>
          <w:fldChar w:fldCharType="separate"/>
        </w:r>
        <w:r w:rsidR="005D08A3">
          <w:rPr>
            <w:webHidden/>
          </w:rPr>
          <w:t>17</w:t>
        </w:r>
        <w:r w:rsidR="005D08A3">
          <w:rPr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51" w:history="1">
        <w:r w:rsidR="005D08A3" w:rsidRPr="003D25BA">
          <w:rPr>
            <w:rStyle w:val="ac"/>
            <w:noProof/>
          </w:rPr>
          <w:t>12.1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Procedure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_Toc62232051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17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12"/>
        <w:rPr>
          <w:rFonts w:asciiTheme="minorHAnsi" w:eastAsiaTheme="minorEastAsia" w:hAnsiTheme="minorHAnsi" w:cstheme="minorBidi"/>
          <w:b w:val="0"/>
          <w:i w:val="0"/>
          <w:sz w:val="24"/>
          <w:szCs w:val="22"/>
        </w:rPr>
      </w:pPr>
      <w:hyperlink w:anchor="_Toc62232052" w:history="1">
        <w:r w:rsidR="005D08A3" w:rsidRPr="003D25BA">
          <w:rPr>
            <w:rStyle w:val="ac"/>
          </w:rPr>
          <w:t>13</w:t>
        </w:r>
        <w:r w:rsidR="005D08A3">
          <w:rPr>
            <w:rFonts w:asciiTheme="minorHAnsi" w:eastAsiaTheme="minorEastAsia" w:hAnsiTheme="minorHAnsi" w:cstheme="minorBidi"/>
            <w:b w:val="0"/>
            <w:i w:val="0"/>
            <w:sz w:val="24"/>
            <w:szCs w:val="22"/>
          </w:rPr>
          <w:tab/>
        </w:r>
        <w:r w:rsidR="005D08A3" w:rsidRPr="003D25BA">
          <w:rPr>
            <w:rStyle w:val="ac"/>
          </w:rPr>
          <w:t>Assembly</w:t>
        </w:r>
        <w:r w:rsidR="005D08A3">
          <w:rPr>
            <w:webHidden/>
          </w:rPr>
          <w:tab/>
        </w:r>
        <w:r w:rsidR="005D08A3">
          <w:rPr>
            <w:webHidden/>
          </w:rPr>
          <w:fldChar w:fldCharType="begin"/>
        </w:r>
        <w:r w:rsidR="005D08A3">
          <w:rPr>
            <w:webHidden/>
          </w:rPr>
          <w:instrText xml:space="preserve"> PAGEREF _Toc62232052 \h </w:instrText>
        </w:r>
        <w:r w:rsidR="005D08A3">
          <w:rPr>
            <w:webHidden/>
          </w:rPr>
        </w:r>
        <w:r w:rsidR="005D08A3">
          <w:rPr>
            <w:webHidden/>
          </w:rPr>
          <w:fldChar w:fldCharType="separate"/>
        </w:r>
        <w:r w:rsidR="005D08A3">
          <w:rPr>
            <w:webHidden/>
          </w:rPr>
          <w:t>18</w:t>
        </w:r>
        <w:r w:rsidR="005D08A3">
          <w:rPr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53" w:history="1">
        <w:r w:rsidR="005D08A3" w:rsidRPr="003D25BA">
          <w:rPr>
            <w:rStyle w:val="ac"/>
            <w:noProof/>
          </w:rPr>
          <w:t>13.1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Assembly following mechanical components: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_Toc62232053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18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12"/>
        <w:rPr>
          <w:rFonts w:asciiTheme="minorHAnsi" w:eastAsiaTheme="minorEastAsia" w:hAnsiTheme="minorHAnsi" w:cstheme="minorBidi"/>
          <w:b w:val="0"/>
          <w:i w:val="0"/>
          <w:sz w:val="24"/>
          <w:szCs w:val="22"/>
        </w:rPr>
      </w:pPr>
      <w:hyperlink w:anchor="_Toc62232054" w:history="1">
        <w:r w:rsidR="005D08A3" w:rsidRPr="003D25BA">
          <w:rPr>
            <w:rStyle w:val="ac"/>
          </w:rPr>
          <w:t>14</w:t>
        </w:r>
        <w:r w:rsidR="005D08A3">
          <w:rPr>
            <w:rFonts w:asciiTheme="minorHAnsi" w:eastAsiaTheme="minorEastAsia" w:hAnsiTheme="minorHAnsi" w:cstheme="minorBidi"/>
            <w:b w:val="0"/>
            <w:i w:val="0"/>
            <w:sz w:val="24"/>
            <w:szCs w:val="22"/>
          </w:rPr>
          <w:tab/>
        </w:r>
        <w:r w:rsidR="005D08A3" w:rsidRPr="003D25BA">
          <w:rPr>
            <w:rStyle w:val="ac"/>
          </w:rPr>
          <w:t>PCBA Functional Test</w:t>
        </w:r>
        <w:r w:rsidR="005D08A3">
          <w:rPr>
            <w:webHidden/>
          </w:rPr>
          <w:tab/>
        </w:r>
        <w:r w:rsidR="005D08A3">
          <w:rPr>
            <w:webHidden/>
          </w:rPr>
          <w:fldChar w:fldCharType="begin"/>
        </w:r>
        <w:r w:rsidR="005D08A3">
          <w:rPr>
            <w:webHidden/>
          </w:rPr>
          <w:instrText xml:space="preserve"> PAGEREF _Toc62232054 \h </w:instrText>
        </w:r>
        <w:r w:rsidR="005D08A3">
          <w:rPr>
            <w:webHidden/>
          </w:rPr>
        </w:r>
        <w:r w:rsidR="005D08A3">
          <w:rPr>
            <w:webHidden/>
          </w:rPr>
          <w:fldChar w:fldCharType="separate"/>
        </w:r>
        <w:r w:rsidR="005D08A3">
          <w:rPr>
            <w:webHidden/>
          </w:rPr>
          <w:t>20</w:t>
        </w:r>
        <w:r w:rsidR="005D08A3">
          <w:rPr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55" w:history="1">
        <w:r w:rsidR="005D08A3" w:rsidRPr="003D25BA">
          <w:rPr>
            <w:rStyle w:val="ac"/>
            <w:noProof/>
          </w:rPr>
          <w:t>14.1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Test Equipment List of Final Functional Test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_Toc62232055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20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56" w:history="1">
        <w:r w:rsidR="005D08A3" w:rsidRPr="003D25BA">
          <w:rPr>
            <w:rStyle w:val="ac"/>
            <w:noProof/>
          </w:rPr>
          <w:t>14.2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Test Items of Final Functional Test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_Toc62232056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21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12"/>
        <w:rPr>
          <w:rFonts w:asciiTheme="minorHAnsi" w:eastAsiaTheme="minorEastAsia" w:hAnsiTheme="minorHAnsi" w:cstheme="minorBidi"/>
          <w:b w:val="0"/>
          <w:i w:val="0"/>
          <w:sz w:val="24"/>
          <w:szCs w:val="22"/>
        </w:rPr>
      </w:pPr>
      <w:hyperlink w:anchor="_Toc62232057" w:history="1">
        <w:r w:rsidR="005D08A3" w:rsidRPr="003D25BA">
          <w:rPr>
            <w:rStyle w:val="ac"/>
          </w:rPr>
          <w:t>15</w:t>
        </w:r>
        <w:r w:rsidR="005D08A3">
          <w:rPr>
            <w:rFonts w:asciiTheme="minorHAnsi" w:eastAsiaTheme="minorEastAsia" w:hAnsiTheme="minorHAnsi" w:cstheme="minorBidi"/>
            <w:b w:val="0"/>
            <w:i w:val="0"/>
            <w:sz w:val="24"/>
            <w:szCs w:val="22"/>
          </w:rPr>
          <w:tab/>
        </w:r>
        <w:r w:rsidR="005D08A3" w:rsidRPr="003D25BA">
          <w:rPr>
            <w:rStyle w:val="ac"/>
          </w:rPr>
          <w:t>Burn-In</w:t>
        </w:r>
        <w:r w:rsidR="005D08A3">
          <w:rPr>
            <w:webHidden/>
          </w:rPr>
          <w:tab/>
        </w:r>
        <w:r w:rsidR="005D08A3">
          <w:rPr>
            <w:webHidden/>
          </w:rPr>
          <w:fldChar w:fldCharType="begin"/>
        </w:r>
        <w:r w:rsidR="005D08A3">
          <w:rPr>
            <w:webHidden/>
          </w:rPr>
          <w:instrText xml:space="preserve"> PAGEREF _Toc62232057 \h </w:instrText>
        </w:r>
        <w:r w:rsidR="005D08A3">
          <w:rPr>
            <w:webHidden/>
          </w:rPr>
        </w:r>
        <w:r w:rsidR="005D08A3">
          <w:rPr>
            <w:webHidden/>
          </w:rPr>
          <w:fldChar w:fldCharType="separate"/>
        </w:r>
        <w:r w:rsidR="005D08A3">
          <w:rPr>
            <w:webHidden/>
          </w:rPr>
          <w:t>38</w:t>
        </w:r>
        <w:r w:rsidR="005D08A3">
          <w:rPr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58" w:history="1">
        <w:r w:rsidR="005D08A3" w:rsidRPr="003D25BA">
          <w:rPr>
            <w:rStyle w:val="ac"/>
            <w:noProof/>
          </w:rPr>
          <w:t>15.1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Test Equipment List of Burn-In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_Toc62232058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39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59" w:history="1">
        <w:r w:rsidR="005D08A3" w:rsidRPr="003D25BA">
          <w:rPr>
            <w:rStyle w:val="ac"/>
            <w:noProof/>
          </w:rPr>
          <w:t>15.2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List of Test Items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_Toc62232059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39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60" w:history="1">
        <w:r w:rsidR="005D08A3" w:rsidRPr="003D25BA">
          <w:rPr>
            <w:rStyle w:val="ac"/>
            <w:noProof/>
          </w:rPr>
          <w:t>15.3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Test Environment of Burn-In Test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_Toc62232060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41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61" w:history="1">
        <w:r w:rsidR="005D08A3" w:rsidRPr="003D25BA">
          <w:rPr>
            <w:rStyle w:val="ac"/>
            <w:noProof/>
          </w:rPr>
          <w:t>15.4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Operating Profile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_Toc62232061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43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62" w:history="1">
        <w:r w:rsidR="005D08A3" w:rsidRPr="003D25BA">
          <w:rPr>
            <w:rStyle w:val="ac"/>
            <w:noProof/>
          </w:rPr>
          <w:t>15.5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Test Requirement of Burn-In Test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_Toc62232062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43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12"/>
        <w:rPr>
          <w:rFonts w:asciiTheme="minorHAnsi" w:eastAsiaTheme="minorEastAsia" w:hAnsiTheme="minorHAnsi" w:cstheme="minorBidi"/>
          <w:b w:val="0"/>
          <w:i w:val="0"/>
          <w:sz w:val="24"/>
          <w:szCs w:val="22"/>
        </w:rPr>
      </w:pPr>
      <w:hyperlink w:anchor="_Toc62232063" w:history="1">
        <w:r w:rsidR="005D08A3" w:rsidRPr="003D25BA">
          <w:rPr>
            <w:rStyle w:val="ac"/>
          </w:rPr>
          <w:t>16</w:t>
        </w:r>
        <w:r w:rsidR="005D08A3">
          <w:rPr>
            <w:rFonts w:asciiTheme="minorHAnsi" w:eastAsiaTheme="minorEastAsia" w:hAnsiTheme="minorHAnsi" w:cstheme="minorBidi"/>
            <w:b w:val="0"/>
            <w:i w:val="0"/>
            <w:sz w:val="24"/>
            <w:szCs w:val="22"/>
          </w:rPr>
          <w:tab/>
        </w:r>
        <w:r w:rsidR="005D08A3" w:rsidRPr="003D25BA">
          <w:rPr>
            <w:rStyle w:val="ac"/>
          </w:rPr>
          <w:t>Final Functional Test</w:t>
        </w:r>
        <w:r w:rsidR="005D08A3">
          <w:rPr>
            <w:webHidden/>
          </w:rPr>
          <w:tab/>
        </w:r>
        <w:r w:rsidR="005D08A3">
          <w:rPr>
            <w:webHidden/>
          </w:rPr>
          <w:fldChar w:fldCharType="begin"/>
        </w:r>
        <w:r w:rsidR="005D08A3">
          <w:rPr>
            <w:webHidden/>
          </w:rPr>
          <w:instrText xml:space="preserve"> PAGEREF _Toc62232063 \h </w:instrText>
        </w:r>
        <w:r w:rsidR="005D08A3">
          <w:rPr>
            <w:webHidden/>
          </w:rPr>
        </w:r>
        <w:r w:rsidR="005D08A3">
          <w:rPr>
            <w:webHidden/>
          </w:rPr>
          <w:fldChar w:fldCharType="separate"/>
        </w:r>
        <w:r w:rsidR="005D08A3">
          <w:rPr>
            <w:webHidden/>
          </w:rPr>
          <w:t>44</w:t>
        </w:r>
        <w:r w:rsidR="005D08A3">
          <w:rPr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64" w:history="1">
        <w:r w:rsidR="005D08A3" w:rsidRPr="003D25BA">
          <w:rPr>
            <w:rStyle w:val="ac"/>
            <w:noProof/>
          </w:rPr>
          <w:t>16.1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Test Equipment List of Final Functional Test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_Toc62232064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44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65" w:history="1">
        <w:r w:rsidR="005D08A3" w:rsidRPr="003D25BA">
          <w:rPr>
            <w:rStyle w:val="ac"/>
            <w:noProof/>
          </w:rPr>
          <w:t>16.2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Test Items of Final Functional Test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_Toc62232065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45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66" w:history="1">
        <w:r w:rsidR="005D08A3" w:rsidRPr="003D25BA">
          <w:rPr>
            <w:rStyle w:val="ac"/>
            <w:noProof/>
          </w:rPr>
          <w:t>16.3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Test Environment of Final Functional Test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_Toc62232066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63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67" w:history="1">
        <w:r w:rsidR="005D08A3" w:rsidRPr="003D25BA">
          <w:rPr>
            <w:rStyle w:val="ac"/>
            <w:noProof/>
          </w:rPr>
          <w:t>16.4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Test Requirements of Final Functional Test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_Toc62232067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64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12"/>
        <w:rPr>
          <w:rFonts w:asciiTheme="minorHAnsi" w:eastAsiaTheme="minorEastAsia" w:hAnsiTheme="minorHAnsi" w:cstheme="minorBidi"/>
          <w:b w:val="0"/>
          <w:i w:val="0"/>
          <w:sz w:val="24"/>
          <w:szCs w:val="22"/>
        </w:rPr>
      </w:pPr>
      <w:hyperlink w:anchor="_Toc62232068" w:history="1">
        <w:r w:rsidR="005D08A3" w:rsidRPr="003D25BA">
          <w:rPr>
            <w:rStyle w:val="ac"/>
          </w:rPr>
          <w:t>17</w:t>
        </w:r>
        <w:r w:rsidR="005D08A3">
          <w:rPr>
            <w:rFonts w:asciiTheme="minorHAnsi" w:eastAsiaTheme="minorEastAsia" w:hAnsiTheme="minorHAnsi" w:cstheme="minorBidi"/>
            <w:b w:val="0"/>
            <w:i w:val="0"/>
            <w:sz w:val="24"/>
            <w:szCs w:val="22"/>
          </w:rPr>
          <w:tab/>
        </w:r>
        <w:r w:rsidR="005D08A3" w:rsidRPr="003D25BA">
          <w:rPr>
            <w:rStyle w:val="ac"/>
          </w:rPr>
          <w:t>FQC</w:t>
        </w:r>
        <w:r w:rsidR="005D08A3">
          <w:rPr>
            <w:webHidden/>
          </w:rPr>
          <w:tab/>
        </w:r>
        <w:r w:rsidR="005D08A3">
          <w:rPr>
            <w:webHidden/>
          </w:rPr>
          <w:fldChar w:fldCharType="begin"/>
        </w:r>
        <w:r w:rsidR="005D08A3">
          <w:rPr>
            <w:webHidden/>
          </w:rPr>
          <w:instrText xml:space="preserve"> PAGEREF _Toc62232068 \h </w:instrText>
        </w:r>
        <w:r w:rsidR="005D08A3">
          <w:rPr>
            <w:webHidden/>
          </w:rPr>
        </w:r>
        <w:r w:rsidR="005D08A3">
          <w:rPr>
            <w:webHidden/>
          </w:rPr>
          <w:fldChar w:fldCharType="separate"/>
        </w:r>
        <w:r w:rsidR="005D08A3">
          <w:rPr>
            <w:webHidden/>
          </w:rPr>
          <w:t>65</w:t>
        </w:r>
        <w:r w:rsidR="005D08A3">
          <w:rPr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69" w:history="1">
        <w:r w:rsidR="005D08A3" w:rsidRPr="003D25BA">
          <w:rPr>
            <w:rStyle w:val="ac"/>
            <w:noProof/>
          </w:rPr>
          <w:t>17.1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Test Equipment of FQC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_Toc62232069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65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70" w:history="1">
        <w:r w:rsidR="005D08A3" w:rsidRPr="003D25BA">
          <w:rPr>
            <w:rStyle w:val="ac"/>
            <w:noProof/>
          </w:rPr>
          <w:t>17.2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List of Test Items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_Toc62232070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67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71" w:history="1">
        <w:r w:rsidR="005D08A3" w:rsidRPr="003D25BA">
          <w:rPr>
            <w:rStyle w:val="ac"/>
            <w:noProof/>
          </w:rPr>
          <w:t>17.3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Test Environment of FQC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_Toc62232071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69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72" w:history="1">
        <w:r w:rsidR="005D08A3" w:rsidRPr="003D25BA">
          <w:rPr>
            <w:rStyle w:val="ac"/>
            <w:noProof/>
          </w:rPr>
          <w:t>17.4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Test Requirements of FQC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_Toc62232072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70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12"/>
        <w:rPr>
          <w:rFonts w:asciiTheme="minorHAnsi" w:eastAsiaTheme="minorEastAsia" w:hAnsiTheme="minorHAnsi" w:cstheme="minorBidi"/>
          <w:b w:val="0"/>
          <w:i w:val="0"/>
          <w:sz w:val="24"/>
          <w:szCs w:val="22"/>
        </w:rPr>
      </w:pPr>
      <w:hyperlink w:anchor="_Toc62232073" w:history="1">
        <w:r w:rsidR="005D08A3" w:rsidRPr="003D25BA">
          <w:rPr>
            <w:rStyle w:val="ac"/>
          </w:rPr>
          <w:t>18</w:t>
        </w:r>
        <w:r w:rsidR="005D08A3">
          <w:rPr>
            <w:rFonts w:asciiTheme="minorHAnsi" w:eastAsiaTheme="minorEastAsia" w:hAnsiTheme="minorHAnsi" w:cstheme="minorBidi"/>
            <w:b w:val="0"/>
            <w:i w:val="0"/>
            <w:sz w:val="24"/>
            <w:szCs w:val="22"/>
          </w:rPr>
          <w:tab/>
        </w:r>
        <w:r w:rsidR="005D08A3" w:rsidRPr="003D25BA">
          <w:rPr>
            <w:rStyle w:val="ac"/>
          </w:rPr>
          <w:t>Firmware Upgrade</w:t>
        </w:r>
        <w:r w:rsidR="005D08A3">
          <w:rPr>
            <w:webHidden/>
          </w:rPr>
          <w:tab/>
        </w:r>
        <w:r w:rsidR="005D08A3">
          <w:rPr>
            <w:webHidden/>
          </w:rPr>
          <w:fldChar w:fldCharType="begin"/>
        </w:r>
        <w:r w:rsidR="005D08A3">
          <w:rPr>
            <w:webHidden/>
          </w:rPr>
          <w:instrText xml:space="preserve"> PAGEREF _Toc62232073 \h </w:instrText>
        </w:r>
        <w:r w:rsidR="005D08A3">
          <w:rPr>
            <w:webHidden/>
          </w:rPr>
        </w:r>
        <w:r w:rsidR="005D08A3">
          <w:rPr>
            <w:webHidden/>
          </w:rPr>
          <w:fldChar w:fldCharType="separate"/>
        </w:r>
        <w:r w:rsidR="005D08A3">
          <w:rPr>
            <w:webHidden/>
          </w:rPr>
          <w:t>70</w:t>
        </w:r>
        <w:r w:rsidR="005D08A3">
          <w:rPr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74" w:history="1">
        <w:r w:rsidR="005D08A3" w:rsidRPr="003D25BA">
          <w:rPr>
            <w:rStyle w:val="ac"/>
            <w:noProof/>
          </w:rPr>
          <w:t>18.1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Equipment for Firmware Upgrade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_Toc62232074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70</w:t>
        </w:r>
        <w:r w:rsidR="005D08A3">
          <w:rPr>
            <w:noProof/>
            <w:webHidden/>
          </w:rPr>
          <w:fldChar w:fldCharType="end"/>
        </w:r>
      </w:hyperlink>
    </w:p>
    <w:p w:rsidR="005D08A3" w:rsidRDefault="00A761E4">
      <w:pPr>
        <w:pStyle w:val="21"/>
        <w:tabs>
          <w:tab w:val="left" w:pos="1200"/>
          <w:tab w:val="right" w:leader="dot" w:pos="10194"/>
        </w:tabs>
        <w:ind w:left="48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62232075" w:history="1">
        <w:r w:rsidR="005D08A3" w:rsidRPr="003D25BA">
          <w:rPr>
            <w:rStyle w:val="ac"/>
            <w:noProof/>
          </w:rPr>
          <w:t>18.2</w:t>
        </w:r>
        <w:r w:rsidR="005D08A3">
          <w:rPr>
            <w:rFonts w:asciiTheme="minorHAnsi" w:eastAsiaTheme="minorEastAsia" w:hAnsiTheme="minorHAnsi" w:cstheme="minorBidi"/>
            <w:noProof/>
            <w:sz w:val="24"/>
            <w:szCs w:val="22"/>
          </w:rPr>
          <w:tab/>
        </w:r>
        <w:r w:rsidR="005D08A3" w:rsidRPr="003D25BA">
          <w:rPr>
            <w:rStyle w:val="ac"/>
            <w:noProof/>
          </w:rPr>
          <w:t>Step by Step of how to upgrade the firmware</w:t>
        </w:r>
        <w:r w:rsidR="005D08A3">
          <w:rPr>
            <w:noProof/>
            <w:webHidden/>
          </w:rPr>
          <w:tab/>
        </w:r>
        <w:r w:rsidR="005D08A3">
          <w:rPr>
            <w:noProof/>
            <w:webHidden/>
          </w:rPr>
          <w:fldChar w:fldCharType="begin"/>
        </w:r>
        <w:r w:rsidR="005D08A3">
          <w:rPr>
            <w:noProof/>
            <w:webHidden/>
          </w:rPr>
          <w:instrText xml:space="preserve"> PAGEREF _Toc62232075 \h </w:instrText>
        </w:r>
        <w:r w:rsidR="005D08A3">
          <w:rPr>
            <w:noProof/>
            <w:webHidden/>
          </w:rPr>
        </w:r>
        <w:r w:rsidR="005D08A3">
          <w:rPr>
            <w:noProof/>
            <w:webHidden/>
          </w:rPr>
          <w:fldChar w:fldCharType="separate"/>
        </w:r>
        <w:r w:rsidR="005D08A3">
          <w:rPr>
            <w:noProof/>
            <w:webHidden/>
          </w:rPr>
          <w:t>71</w:t>
        </w:r>
        <w:r w:rsidR="005D08A3">
          <w:rPr>
            <w:noProof/>
            <w:webHidden/>
          </w:rPr>
          <w:fldChar w:fldCharType="end"/>
        </w:r>
      </w:hyperlink>
    </w:p>
    <w:p w:rsidR="001571AC" w:rsidRPr="009A69F1" w:rsidRDefault="009729B4" w:rsidP="00CA2154">
      <w:pPr>
        <w:rPr>
          <w:rFonts w:ascii="Calibri" w:hAnsi="Calibri" w:cs="Calibri"/>
          <w:b/>
        </w:rPr>
      </w:pPr>
      <w:r w:rsidRPr="008F1153">
        <w:rPr>
          <w:rFonts w:ascii="Calibri" w:hAnsi="Calibri" w:cs="Calibri"/>
          <w:sz w:val="28"/>
          <w:szCs w:val="28"/>
        </w:rPr>
        <w:fldChar w:fldCharType="end"/>
      </w:r>
    </w:p>
    <w:p w:rsidR="001571AC" w:rsidRPr="001571AC" w:rsidRDefault="001571AC" w:rsidP="001571AC">
      <w:pPr>
        <w:rPr>
          <w:rFonts w:ascii="Calibri" w:hAnsi="Calibri" w:cs="Calibri"/>
        </w:rPr>
      </w:pPr>
    </w:p>
    <w:p w:rsidR="001571AC" w:rsidRDefault="001571AC" w:rsidP="001571AC">
      <w:pPr>
        <w:rPr>
          <w:rFonts w:ascii="Calibri" w:hAnsi="Calibri" w:cs="Calibri"/>
        </w:rPr>
      </w:pPr>
    </w:p>
    <w:p w:rsidR="001571AC" w:rsidRDefault="001571AC" w:rsidP="001571AC">
      <w:pPr>
        <w:tabs>
          <w:tab w:val="left" w:pos="7133"/>
        </w:tabs>
        <w:rPr>
          <w:rFonts w:ascii="Calibri" w:hAnsi="Calibri" w:cs="Calibri"/>
        </w:rPr>
      </w:pPr>
      <w:r>
        <w:rPr>
          <w:rFonts w:ascii="Calibri" w:hAnsi="Calibri" w:cs="Calibri"/>
        </w:rPr>
        <w:tab/>
      </w:r>
    </w:p>
    <w:p w:rsidR="003557E7" w:rsidRPr="001571AC" w:rsidRDefault="001571AC" w:rsidP="001571AC">
      <w:pPr>
        <w:tabs>
          <w:tab w:val="left" w:pos="7133"/>
        </w:tabs>
        <w:rPr>
          <w:rFonts w:ascii="Calibri" w:hAnsi="Calibri" w:cs="Calibri"/>
        </w:rPr>
        <w:sectPr w:rsidR="003557E7" w:rsidRPr="001571AC" w:rsidSect="00BF5C4C">
          <w:headerReference w:type="default" r:id="rId9"/>
          <w:footerReference w:type="default" r:id="rId10"/>
          <w:pgSz w:w="11906" w:h="16838"/>
          <w:pgMar w:top="1701" w:right="851" w:bottom="828" w:left="851" w:header="851" w:footer="992" w:gutter="0"/>
          <w:cols w:space="425"/>
          <w:docGrid w:type="lines" w:linePitch="360"/>
        </w:sectPr>
      </w:pPr>
      <w:r>
        <w:rPr>
          <w:rFonts w:ascii="Calibri" w:hAnsi="Calibri" w:cs="Calibri"/>
        </w:rPr>
        <w:tab/>
      </w:r>
    </w:p>
    <w:p w:rsidR="00CA51E9" w:rsidRPr="00303FC2" w:rsidRDefault="00187C81" w:rsidP="00ED1ACA">
      <w:pPr>
        <w:pStyle w:val="10"/>
        <w:spacing w:before="180" w:after="180"/>
      </w:pPr>
      <w:bookmarkStart w:id="11" w:name="_Toc62232030"/>
      <w:r w:rsidRPr="00303FC2">
        <w:lastRenderedPageBreak/>
        <w:t>Revision History</w:t>
      </w:r>
      <w:bookmarkEnd w:id="1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4"/>
        <w:gridCol w:w="1978"/>
        <w:gridCol w:w="5565"/>
        <w:gridCol w:w="1977"/>
      </w:tblGrid>
      <w:tr w:rsidR="00CA51E9" w:rsidRPr="00303FC2" w:rsidTr="00671016">
        <w:tc>
          <w:tcPr>
            <w:tcW w:w="674" w:type="dxa"/>
          </w:tcPr>
          <w:p w:rsidR="00CA51E9" w:rsidRPr="008F4A06" w:rsidRDefault="00CA51E9" w:rsidP="00C4582A">
            <w:pPr>
              <w:rPr>
                <w:rFonts w:ascii="Calibri" w:hAnsi="Calibri" w:cs="Calibri"/>
              </w:rPr>
            </w:pPr>
            <w:r w:rsidRPr="008F4A06">
              <w:rPr>
                <w:rFonts w:ascii="Calibri" w:hAnsi="Calibri" w:cs="Calibri"/>
              </w:rPr>
              <w:t>Rev</w:t>
            </w:r>
          </w:p>
        </w:tc>
        <w:tc>
          <w:tcPr>
            <w:tcW w:w="1978" w:type="dxa"/>
          </w:tcPr>
          <w:p w:rsidR="00CA51E9" w:rsidRPr="008F4A06" w:rsidRDefault="00CA51E9" w:rsidP="00C4582A">
            <w:pPr>
              <w:rPr>
                <w:rFonts w:ascii="Calibri" w:hAnsi="Calibri" w:cs="Calibri"/>
              </w:rPr>
            </w:pPr>
            <w:r w:rsidRPr="008F4A06">
              <w:rPr>
                <w:rFonts w:ascii="Calibri" w:hAnsi="Calibri" w:cs="Calibri"/>
              </w:rPr>
              <w:t>Date</w:t>
            </w:r>
          </w:p>
        </w:tc>
        <w:tc>
          <w:tcPr>
            <w:tcW w:w="5565" w:type="dxa"/>
          </w:tcPr>
          <w:p w:rsidR="00CA51E9" w:rsidRPr="008F4A06" w:rsidRDefault="00CA51E9" w:rsidP="00C4582A">
            <w:pPr>
              <w:rPr>
                <w:rFonts w:ascii="Calibri" w:hAnsi="Calibri" w:cs="Calibri"/>
              </w:rPr>
            </w:pPr>
            <w:r w:rsidRPr="008F4A06">
              <w:rPr>
                <w:rFonts w:ascii="Calibri" w:hAnsi="Calibri" w:cs="Calibri"/>
              </w:rPr>
              <w:t>Description</w:t>
            </w:r>
          </w:p>
        </w:tc>
        <w:tc>
          <w:tcPr>
            <w:tcW w:w="1977" w:type="dxa"/>
          </w:tcPr>
          <w:p w:rsidR="00CA51E9" w:rsidRPr="008F4A06" w:rsidRDefault="00CA51E9" w:rsidP="00C4582A">
            <w:pPr>
              <w:rPr>
                <w:rFonts w:ascii="Calibri" w:hAnsi="Calibri" w:cs="Calibri"/>
              </w:rPr>
            </w:pPr>
            <w:r w:rsidRPr="008F4A06">
              <w:rPr>
                <w:rFonts w:ascii="Calibri" w:hAnsi="Calibri" w:cs="Calibri"/>
              </w:rPr>
              <w:t>Author</w:t>
            </w:r>
          </w:p>
        </w:tc>
      </w:tr>
      <w:tr w:rsidR="00CA51E9" w:rsidRPr="00303FC2" w:rsidTr="00671016">
        <w:tc>
          <w:tcPr>
            <w:tcW w:w="674" w:type="dxa"/>
          </w:tcPr>
          <w:p w:rsidR="00CA51E9" w:rsidRPr="008F4A06" w:rsidRDefault="00DD2650" w:rsidP="00C4582A">
            <w:pPr>
              <w:rPr>
                <w:rFonts w:ascii="Calibri" w:hAnsi="Calibri" w:cs="Calibri"/>
              </w:rPr>
            </w:pPr>
            <w:r w:rsidRPr="008F4A06">
              <w:rPr>
                <w:rFonts w:ascii="Calibri" w:hAnsi="Calibri" w:cs="Calibri"/>
              </w:rPr>
              <w:t>0.1</w:t>
            </w:r>
          </w:p>
        </w:tc>
        <w:tc>
          <w:tcPr>
            <w:tcW w:w="1978" w:type="dxa"/>
          </w:tcPr>
          <w:p w:rsidR="00CA51E9" w:rsidRPr="008F4A06" w:rsidRDefault="00367AAF" w:rsidP="00E10ED8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2019</w:t>
            </w:r>
            <w:r w:rsidR="00AC4B1D" w:rsidRPr="008F4A06">
              <w:rPr>
                <w:rFonts w:ascii="Calibri" w:hAnsi="Calibri" w:cs="Calibri"/>
              </w:rPr>
              <w:t>/0</w:t>
            </w:r>
            <w:r>
              <w:rPr>
                <w:rFonts w:ascii="Calibri" w:hAnsi="Calibri" w:cs="Calibri"/>
              </w:rPr>
              <w:t>7</w:t>
            </w:r>
            <w:r w:rsidR="00927B98" w:rsidRPr="008F4A06">
              <w:rPr>
                <w:rFonts w:ascii="Calibri" w:hAnsi="Calibri" w:cs="Calibri"/>
              </w:rPr>
              <w:t>/</w:t>
            </w:r>
            <w:r>
              <w:rPr>
                <w:rFonts w:ascii="Calibri" w:hAnsi="Calibri" w:cs="Calibri"/>
              </w:rPr>
              <w:t>22</w:t>
            </w:r>
          </w:p>
        </w:tc>
        <w:tc>
          <w:tcPr>
            <w:tcW w:w="5565" w:type="dxa"/>
          </w:tcPr>
          <w:p w:rsidR="00AF49FE" w:rsidRPr="008F4A06" w:rsidRDefault="00CB5D94" w:rsidP="00CB5D94">
            <w:pPr>
              <w:rPr>
                <w:rFonts w:ascii="Calibri" w:hAnsi="Calibri" w:cs="Calibri"/>
              </w:rPr>
            </w:pPr>
            <w:r w:rsidRPr="008F4A06">
              <w:rPr>
                <w:rFonts w:ascii="Calibri" w:hAnsi="Calibri" w:cs="Calibri"/>
              </w:rPr>
              <w:t>Initial draft</w:t>
            </w:r>
          </w:p>
        </w:tc>
        <w:tc>
          <w:tcPr>
            <w:tcW w:w="1977" w:type="dxa"/>
          </w:tcPr>
          <w:p w:rsidR="00621DD2" w:rsidRDefault="007126E8" w:rsidP="00C4582A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Robin Yang</w:t>
            </w:r>
          </w:p>
          <w:p w:rsidR="00671016" w:rsidRPr="008F4A06" w:rsidRDefault="00671016" w:rsidP="00C4582A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Jonathan Huang</w:t>
            </w:r>
          </w:p>
        </w:tc>
      </w:tr>
      <w:tr w:rsidR="00F17FFD" w:rsidRPr="00303FC2" w:rsidTr="00671016">
        <w:tc>
          <w:tcPr>
            <w:tcW w:w="674" w:type="dxa"/>
          </w:tcPr>
          <w:p w:rsidR="00F17FFD" w:rsidRPr="008F4A06" w:rsidRDefault="00AE2890" w:rsidP="00C4582A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0.2</w:t>
            </w:r>
          </w:p>
        </w:tc>
        <w:tc>
          <w:tcPr>
            <w:tcW w:w="1978" w:type="dxa"/>
          </w:tcPr>
          <w:p w:rsidR="00F17FFD" w:rsidRPr="008F4A06" w:rsidRDefault="00AE2890" w:rsidP="006B11AA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2020/01/03</w:t>
            </w:r>
          </w:p>
        </w:tc>
        <w:tc>
          <w:tcPr>
            <w:tcW w:w="5565" w:type="dxa"/>
          </w:tcPr>
          <w:p w:rsidR="00557847" w:rsidRPr="008F4A06" w:rsidRDefault="00AE2890" w:rsidP="00CB5D94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Modify Station name and test descript</w:t>
            </w:r>
          </w:p>
        </w:tc>
        <w:tc>
          <w:tcPr>
            <w:tcW w:w="1977" w:type="dxa"/>
          </w:tcPr>
          <w:p w:rsidR="00F17FFD" w:rsidRPr="00AE2890" w:rsidRDefault="00AE2890" w:rsidP="0023058D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Rodney Dou</w:t>
            </w:r>
          </w:p>
        </w:tc>
      </w:tr>
      <w:tr w:rsidR="00BB3D0D" w:rsidRPr="00303FC2" w:rsidTr="00671016">
        <w:tc>
          <w:tcPr>
            <w:tcW w:w="674" w:type="dxa"/>
          </w:tcPr>
          <w:p w:rsidR="00BB3D0D" w:rsidRPr="008F4A06" w:rsidRDefault="00EA7E44" w:rsidP="00BB3D0D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0.3</w:t>
            </w:r>
          </w:p>
        </w:tc>
        <w:tc>
          <w:tcPr>
            <w:tcW w:w="1978" w:type="dxa"/>
          </w:tcPr>
          <w:p w:rsidR="00BB3D0D" w:rsidRPr="008F4A06" w:rsidRDefault="00EA7E44" w:rsidP="00BB3D0D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2020/01/15</w:t>
            </w:r>
          </w:p>
        </w:tc>
        <w:tc>
          <w:tcPr>
            <w:tcW w:w="5565" w:type="dxa"/>
          </w:tcPr>
          <w:p w:rsidR="00DE442C" w:rsidRPr="007126E8" w:rsidRDefault="0067385F" w:rsidP="0067385F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Add the PC spec. and test SOP</w:t>
            </w:r>
          </w:p>
        </w:tc>
        <w:tc>
          <w:tcPr>
            <w:tcW w:w="1977" w:type="dxa"/>
          </w:tcPr>
          <w:p w:rsidR="00BB3D0D" w:rsidRPr="008F4A06" w:rsidRDefault="0067385F" w:rsidP="00BB3D0D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Jonathan Huang</w:t>
            </w:r>
          </w:p>
        </w:tc>
      </w:tr>
      <w:tr w:rsidR="007D395E" w:rsidRPr="00303FC2" w:rsidTr="00671016">
        <w:tc>
          <w:tcPr>
            <w:tcW w:w="674" w:type="dxa"/>
          </w:tcPr>
          <w:p w:rsidR="007D395E" w:rsidRPr="00EC6387" w:rsidRDefault="00802634" w:rsidP="00C4582A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0.4</w:t>
            </w:r>
          </w:p>
        </w:tc>
        <w:tc>
          <w:tcPr>
            <w:tcW w:w="1978" w:type="dxa"/>
          </w:tcPr>
          <w:p w:rsidR="007D395E" w:rsidRPr="00EC6387" w:rsidRDefault="00802634" w:rsidP="006B11AA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2020/01/22</w:t>
            </w:r>
          </w:p>
        </w:tc>
        <w:tc>
          <w:tcPr>
            <w:tcW w:w="5565" w:type="dxa"/>
          </w:tcPr>
          <w:p w:rsidR="00B6545F" w:rsidRPr="007126E8" w:rsidRDefault="00802634" w:rsidP="007126E8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Add the FQC test flow</w:t>
            </w:r>
          </w:p>
        </w:tc>
        <w:tc>
          <w:tcPr>
            <w:tcW w:w="1977" w:type="dxa"/>
          </w:tcPr>
          <w:p w:rsidR="007D395E" w:rsidRPr="00802634" w:rsidRDefault="00802634" w:rsidP="00554ABA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Jonathan Huang</w:t>
            </w:r>
          </w:p>
        </w:tc>
      </w:tr>
      <w:tr w:rsidR="00EC6387" w:rsidRPr="00303FC2" w:rsidTr="00671016">
        <w:tc>
          <w:tcPr>
            <w:tcW w:w="674" w:type="dxa"/>
          </w:tcPr>
          <w:p w:rsidR="00EC6387" w:rsidRPr="007D3704" w:rsidRDefault="001C4AD3" w:rsidP="00C4582A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0.</w:t>
            </w:r>
            <w:r w:rsidR="004235AE">
              <w:rPr>
                <w:rFonts w:ascii="Calibri" w:hAnsi="Calibri" w:cs="Calibri" w:hint="eastAsia"/>
                <w:color w:val="000000" w:themeColor="text1"/>
              </w:rPr>
              <w:t>5</w:t>
            </w:r>
          </w:p>
        </w:tc>
        <w:tc>
          <w:tcPr>
            <w:tcW w:w="1978" w:type="dxa"/>
          </w:tcPr>
          <w:p w:rsidR="00EC6387" w:rsidRPr="007D3704" w:rsidRDefault="004235AE" w:rsidP="006B11AA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2020/02/05</w:t>
            </w:r>
          </w:p>
        </w:tc>
        <w:tc>
          <w:tcPr>
            <w:tcW w:w="5565" w:type="dxa"/>
          </w:tcPr>
          <w:p w:rsidR="008B0136" w:rsidRPr="007126E8" w:rsidRDefault="004235AE" w:rsidP="007126E8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Add the pass screen for each items</w:t>
            </w:r>
          </w:p>
        </w:tc>
        <w:tc>
          <w:tcPr>
            <w:tcW w:w="1977" w:type="dxa"/>
          </w:tcPr>
          <w:p w:rsidR="00EC6387" w:rsidRPr="007D3704" w:rsidRDefault="00262FD6" w:rsidP="00554ABA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Jonathan Huang</w:t>
            </w:r>
          </w:p>
        </w:tc>
      </w:tr>
      <w:tr w:rsidR="007D3704" w:rsidRPr="00303FC2" w:rsidTr="00671016">
        <w:tc>
          <w:tcPr>
            <w:tcW w:w="674" w:type="dxa"/>
          </w:tcPr>
          <w:p w:rsidR="007D3704" w:rsidRPr="00A00777" w:rsidRDefault="00A00777" w:rsidP="00C4582A">
            <w:pPr>
              <w:rPr>
                <w:rFonts w:ascii="Calibri" w:hAnsi="Calibri" w:cs="Calibri"/>
                <w:color w:val="000000" w:themeColor="text1"/>
              </w:rPr>
            </w:pPr>
            <w:r w:rsidRPr="00A00777">
              <w:rPr>
                <w:rFonts w:ascii="Calibri" w:hAnsi="Calibri" w:cs="Calibri" w:hint="eastAsia"/>
                <w:color w:val="000000" w:themeColor="text1"/>
              </w:rPr>
              <w:t>0.7</w:t>
            </w:r>
          </w:p>
        </w:tc>
        <w:tc>
          <w:tcPr>
            <w:tcW w:w="1978" w:type="dxa"/>
          </w:tcPr>
          <w:p w:rsidR="007D3704" w:rsidRPr="00A00777" w:rsidRDefault="00A00777" w:rsidP="006B11AA">
            <w:pPr>
              <w:rPr>
                <w:rFonts w:ascii="Calibri" w:hAnsi="Calibri" w:cs="Calibri"/>
                <w:color w:val="000000" w:themeColor="text1"/>
              </w:rPr>
            </w:pPr>
            <w:r w:rsidRPr="00A00777">
              <w:rPr>
                <w:rFonts w:ascii="Calibri" w:hAnsi="Calibri" w:cs="Calibri" w:hint="eastAsia"/>
                <w:color w:val="000000" w:themeColor="text1"/>
              </w:rPr>
              <w:t>2020/02/27</w:t>
            </w:r>
          </w:p>
        </w:tc>
        <w:tc>
          <w:tcPr>
            <w:tcW w:w="5565" w:type="dxa"/>
          </w:tcPr>
          <w:p w:rsidR="008F1619" w:rsidRPr="00A00777" w:rsidRDefault="00A00777" w:rsidP="007126E8">
            <w:pPr>
              <w:rPr>
                <w:rFonts w:ascii="Calibri" w:hAnsi="Calibri" w:cs="Calibri"/>
                <w:color w:val="000000" w:themeColor="text1"/>
              </w:rPr>
            </w:pPr>
            <w:r w:rsidRPr="00A00777">
              <w:rPr>
                <w:rFonts w:ascii="Calibri" w:hAnsi="Calibri" w:cs="Calibri" w:hint="eastAsia"/>
                <w:color w:val="000000" w:themeColor="text1"/>
              </w:rPr>
              <w:t>Remove FAN check item</w:t>
            </w:r>
          </w:p>
        </w:tc>
        <w:tc>
          <w:tcPr>
            <w:tcW w:w="1977" w:type="dxa"/>
          </w:tcPr>
          <w:p w:rsidR="007D3704" w:rsidRPr="00A00777" w:rsidRDefault="00A00777" w:rsidP="00554ABA">
            <w:pPr>
              <w:rPr>
                <w:rFonts w:ascii="Calibri" w:hAnsi="Calibri" w:cs="Calibri"/>
                <w:color w:val="000000" w:themeColor="text1"/>
              </w:rPr>
            </w:pPr>
            <w:r w:rsidRPr="00A00777">
              <w:rPr>
                <w:rFonts w:ascii="Calibri" w:hAnsi="Calibri" w:cs="Calibri" w:hint="eastAsia"/>
                <w:color w:val="000000" w:themeColor="text1"/>
              </w:rPr>
              <w:t>Jonathan Huang</w:t>
            </w:r>
          </w:p>
        </w:tc>
      </w:tr>
      <w:tr w:rsidR="00A24D6D" w:rsidRPr="00303FC2" w:rsidTr="00671016">
        <w:trPr>
          <w:ins w:id="12" w:author="Bernie Chien(簡伯修)" w:date="2018-08-14T10:24:00Z"/>
        </w:trPr>
        <w:tc>
          <w:tcPr>
            <w:tcW w:w="674" w:type="dxa"/>
          </w:tcPr>
          <w:p w:rsidR="00A24D6D" w:rsidRPr="002C55E5" w:rsidRDefault="002C55E5" w:rsidP="00C4582A">
            <w:pPr>
              <w:rPr>
                <w:ins w:id="13" w:author="Bernie Chien(簡伯修)" w:date="2018-08-14T10:24:00Z"/>
                <w:rFonts w:ascii="Calibri" w:hAnsi="Calibri" w:cs="Calibri"/>
                <w:color w:val="000000" w:themeColor="text1"/>
              </w:rPr>
            </w:pPr>
            <w:r w:rsidRPr="002C55E5">
              <w:rPr>
                <w:rFonts w:ascii="Calibri" w:hAnsi="Calibri" w:cs="Calibri" w:hint="eastAsia"/>
                <w:color w:val="000000" w:themeColor="text1"/>
              </w:rPr>
              <w:t>0.8</w:t>
            </w:r>
          </w:p>
        </w:tc>
        <w:tc>
          <w:tcPr>
            <w:tcW w:w="1978" w:type="dxa"/>
          </w:tcPr>
          <w:p w:rsidR="00A24D6D" w:rsidRPr="002C55E5" w:rsidRDefault="002C55E5" w:rsidP="006B11AA">
            <w:pPr>
              <w:rPr>
                <w:ins w:id="14" w:author="Bernie Chien(簡伯修)" w:date="2018-08-14T10:24:00Z"/>
                <w:rFonts w:ascii="Calibri" w:hAnsi="Calibri" w:cs="Calibri"/>
                <w:color w:val="000000" w:themeColor="text1"/>
              </w:rPr>
            </w:pPr>
            <w:r w:rsidRPr="002C55E5">
              <w:rPr>
                <w:rFonts w:ascii="Calibri" w:hAnsi="Calibri" w:cs="Calibri" w:hint="eastAsia"/>
                <w:color w:val="000000" w:themeColor="text1"/>
              </w:rPr>
              <w:t>2020/03/06</w:t>
            </w:r>
          </w:p>
        </w:tc>
        <w:tc>
          <w:tcPr>
            <w:tcW w:w="5565" w:type="dxa"/>
          </w:tcPr>
          <w:p w:rsidR="00E67C5A" w:rsidRDefault="00E67C5A" w:rsidP="007126E8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 xml:space="preserve">Add </w:t>
            </w:r>
            <w:proofErr w:type="spellStart"/>
            <w:r>
              <w:rPr>
                <w:rFonts w:ascii="Calibri" w:hAnsi="Calibri" w:cs="Calibri"/>
                <w:color w:val="000000" w:themeColor="text1"/>
              </w:rPr>
              <w:t>PCIe</w:t>
            </w:r>
            <w:proofErr w:type="spellEnd"/>
            <w:r>
              <w:rPr>
                <w:rFonts w:ascii="Calibri" w:hAnsi="Calibri" w:cs="Calibri"/>
                <w:color w:val="000000" w:themeColor="text1"/>
              </w:rPr>
              <w:t xml:space="preserve"> test in PCB</w:t>
            </w:r>
            <w:r>
              <w:rPr>
                <w:rFonts w:ascii="Calibri" w:hAnsi="Calibri" w:cs="Calibri" w:hint="eastAsia"/>
                <w:color w:val="000000" w:themeColor="text1"/>
              </w:rPr>
              <w:t>A</w:t>
            </w:r>
            <w:r>
              <w:rPr>
                <w:rFonts w:ascii="Calibri" w:hAnsi="Calibri" w:cs="Calibri"/>
                <w:color w:val="000000" w:themeColor="text1"/>
              </w:rPr>
              <w:t xml:space="preserve"> Final Function Test</w:t>
            </w:r>
          </w:p>
          <w:p w:rsidR="00E67C5A" w:rsidRDefault="002C55E5" w:rsidP="007126E8">
            <w:pPr>
              <w:rPr>
                <w:rFonts w:ascii="Calibri" w:hAnsi="Calibri" w:cs="Calibri"/>
                <w:color w:val="000000" w:themeColor="text1"/>
              </w:rPr>
            </w:pPr>
            <w:r w:rsidRPr="002C55E5">
              <w:rPr>
                <w:rFonts w:ascii="Calibri" w:hAnsi="Calibri" w:cs="Calibri" w:hint="eastAsia"/>
                <w:color w:val="000000" w:themeColor="text1"/>
              </w:rPr>
              <w:t xml:space="preserve">Add Serial number </w:t>
            </w:r>
            <w:r w:rsidRPr="002C55E5">
              <w:rPr>
                <w:rFonts w:ascii="Calibri" w:hAnsi="Calibri" w:cs="Calibri"/>
                <w:color w:val="000000" w:themeColor="text1"/>
              </w:rPr>
              <w:t>check in FQC</w:t>
            </w:r>
          </w:p>
          <w:p w:rsidR="00E67C5A" w:rsidRPr="002C55E5" w:rsidRDefault="00E67C5A" w:rsidP="007126E8">
            <w:pPr>
              <w:rPr>
                <w:ins w:id="15" w:author="Bernie Chien(簡伯修)" w:date="2018-08-14T10:24:00Z"/>
                <w:rFonts w:ascii="Calibri" w:hAnsi="Calibri" w:cs="Calibri"/>
                <w:color w:val="000000" w:themeColor="text1"/>
                <w:rPrChange w:id="16" w:author="Bernie Chien(簡伯修)" w:date="2018-08-14T10:24:00Z">
                  <w:rPr>
                    <w:ins w:id="17" w:author="Bernie Chien(簡伯修)" w:date="2018-08-14T10:24:00Z"/>
                  </w:rPr>
                </w:rPrChange>
              </w:rPr>
            </w:pPr>
          </w:p>
        </w:tc>
        <w:tc>
          <w:tcPr>
            <w:tcW w:w="1977" w:type="dxa"/>
          </w:tcPr>
          <w:p w:rsidR="00A24D6D" w:rsidRPr="002C55E5" w:rsidRDefault="002C55E5" w:rsidP="00554ABA">
            <w:pPr>
              <w:rPr>
                <w:ins w:id="18" w:author="Bernie Chien(簡伯修)" w:date="2018-08-14T10:24:00Z"/>
                <w:rFonts w:ascii="Calibri" w:hAnsi="Calibri" w:cs="Calibri"/>
                <w:color w:val="000000" w:themeColor="text1"/>
              </w:rPr>
            </w:pPr>
            <w:r w:rsidRPr="002C55E5">
              <w:rPr>
                <w:rFonts w:ascii="Calibri" w:hAnsi="Calibri" w:cs="Calibri" w:hint="eastAsia"/>
                <w:color w:val="000000" w:themeColor="text1"/>
              </w:rPr>
              <w:t>Jonathan Huang</w:t>
            </w:r>
          </w:p>
        </w:tc>
      </w:tr>
      <w:tr w:rsidR="00E67C5A" w:rsidRPr="00303FC2" w:rsidTr="00671016">
        <w:trPr>
          <w:ins w:id="19" w:author="Bernie Chien(簡伯修)" w:date="2018-08-18T11:09:00Z"/>
        </w:trPr>
        <w:tc>
          <w:tcPr>
            <w:tcW w:w="674" w:type="dxa"/>
          </w:tcPr>
          <w:p w:rsidR="00E67C5A" w:rsidRPr="00530F36" w:rsidRDefault="00530F36" w:rsidP="00E67C5A">
            <w:pPr>
              <w:rPr>
                <w:ins w:id="20" w:author="Bernie Chien(簡伯修)" w:date="2018-08-18T11:09:00Z"/>
                <w:rFonts w:ascii="Calibri" w:hAnsi="Calibri" w:cs="Calibri"/>
                <w:color w:val="000000" w:themeColor="text1"/>
              </w:rPr>
            </w:pPr>
            <w:r w:rsidRPr="00530F36">
              <w:rPr>
                <w:rFonts w:ascii="Calibri" w:hAnsi="Calibri" w:cs="Calibri" w:hint="eastAsia"/>
                <w:color w:val="000000" w:themeColor="text1"/>
              </w:rPr>
              <w:t>0.9</w:t>
            </w:r>
          </w:p>
        </w:tc>
        <w:tc>
          <w:tcPr>
            <w:tcW w:w="1978" w:type="dxa"/>
          </w:tcPr>
          <w:p w:rsidR="00E67C5A" w:rsidRPr="00530F36" w:rsidRDefault="00530F36" w:rsidP="00E67C5A">
            <w:pPr>
              <w:rPr>
                <w:ins w:id="21" w:author="Bernie Chien(簡伯修)" w:date="2018-08-18T11:09:00Z"/>
                <w:rFonts w:ascii="Calibri" w:hAnsi="Calibri" w:cs="Calibri"/>
                <w:color w:val="000000" w:themeColor="text1"/>
                <w:rPrChange w:id="22" w:author="Bernie Chien(簡伯修)" w:date="2018-08-18T11:10:00Z">
                  <w:rPr>
                    <w:ins w:id="23" w:author="Bernie Chien(簡伯修)" w:date="2018-08-18T11:09:00Z"/>
                  </w:rPr>
                </w:rPrChange>
              </w:rPr>
            </w:pPr>
            <w:r w:rsidRPr="00530F36">
              <w:rPr>
                <w:rFonts w:ascii="Calibri" w:hAnsi="Calibri" w:cs="Calibri" w:hint="eastAsia"/>
                <w:color w:val="000000" w:themeColor="text1"/>
              </w:rPr>
              <w:t>2020/3/12</w:t>
            </w:r>
          </w:p>
        </w:tc>
        <w:tc>
          <w:tcPr>
            <w:tcW w:w="5565" w:type="dxa"/>
          </w:tcPr>
          <w:p w:rsidR="00E67C5A" w:rsidRPr="00530F36" w:rsidRDefault="00530F36">
            <w:pPr>
              <w:rPr>
                <w:ins w:id="24" w:author="Bernie Chien(簡伯修)" w:date="2018-08-18T11:09:00Z"/>
                <w:rFonts w:ascii="Calibri" w:hAnsi="Calibri" w:cs="Calibri"/>
                <w:color w:val="000000" w:themeColor="text1"/>
                <w:rPrChange w:id="25" w:author="Bernie Chien(簡伯修)" w:date="2018-08-18T11:10:00Z">
                  <w:rPr>
                    <w:ins w:id="26" w:author="Bernie Chien(簡伯修)" w:date="2018-08-18T11:09:00Z"/>
                  </w:rPr>
                </w:rPrChange>
              </w:rPr>
              <w:pPrChange w:id="27" w:author="Bernie Chien(簡伯修)" w:date="2018-08-18T11:10:00Z">
                <w:pPr>
                  <w:pStyle w:val="ae"/>
                  <w:numPr>
                    <w:numId w:val="53"/>
                  </w:numPr>
                  <w:ind w:leftChars="0" w:left="360" w:hanging="360"/>
                </w:pPr>
              </w:pPrChange>
            </w:pPr>
            <w:r w:rsidRPr="00530F36">
              <w:rPr>
                <w:rFonts w:ascii="Calibri" w:hAnsi="Calibri" w:cs="Calibri" w:hint="eastAsia"/>
                <w:color w:val="000000" w:themeColor="text1"/>
              </w:rPr>
              <w:t xml:space="preserve">FQC MAC address </w:t>
            </w:r>
            <w:r w:rsidRPr="00530F36">
              <w:rPr>
                <w:rFonts w:ascii="Calibri" w:hAnsi="Calibri" w:cs="Calibri"/>
                <w:color w:val="000000" w:themeColor="text1"/>
              </w:rPr>
              <w:t xml:space="preserve">check </w:t>
            </w:r>
            <w:r w:rsidRPr="00530F36">
              <w:rPr>
                <w:rFonts w:ascii="Calibri" w:hAnsi="Calibri" w:cs="Calibri" w:hint="eastAsia"/>
                <w:color w:val="000000" w:themeColor="text1"/>
              </w:rPr>
              <w:t xml:space="preserve">change to </w:t>
            </w:r>
            <w:r w:rsidRPr="00530F36">
              <w:rPr>
                <w:rFonts w:ascii="Calibri" w:hAnsi="Calibri" w:cs="Calibri"/>
                <w:color w:val="000000" w:themeColor="text1"/>
              </w:rPr>
              <w:t>17.2.1.3</w:t>
            </w:r>
          </w:p>
        </w:tc>
        <w:tc>
          <w:tcPr>
            <w:tcW w:w="1977" w:type="dxa"/>
          </w:tcPr>
          <w:p w:rsidR="00E67C5A" w:rsidRPr="00530F36" w:rsidRDefault="00530F36" w:rsidP="00E67C5A">
            <w:pPr>
              <w:rPr>
                <w:ins w:id="28" w:author="Bernie Chien(簡伯修)" w:date="2018-08-18T11:09:00Z"/>
                <w:rFonts w:ascii="Calibri" w:hAnsi="Calibri" w:cs="Calibri"/>
                <w:color w:val="000000" w:themeColor="text1"/>
              </w:rPr>
            </w:pPr>
            <w:r w:rsidRPr="00530F36">
              <w:rPr>
                <w:rFonts w:ascii="Calibri" w:hAnsi="Calibri" w:cs="Calibri"/>
                <w:color w:val="000000" w:themeColor="text1"/>
              </w:rPr>
              <w:t>Jonathan Huang</w:t>
            </w:r>
          </w:p>
        </w:tc>
      </w:tr>
      <w:tr w:rsidR="00E67C5A" w:rsidRPr="00F63A26" w:rsidTr="00671016">
        <w:trPr>
          <w:ins w:id="29" w:author="Bernie Chien(簡伯修)" w:date="2018-08-23T18:37:00Z"/>
        </w:trPr>
        <w:tc>
          <w:tcPr>
            <w:tcW w:w="674" w:type="dxa"/>
          </w:tcPr>
          <w:p w:rsidR="00E67C5A" w:rsidRPr="00F63A26" w:rsidRDefault="00F63A26" w:rsidP="00E67C5A">
            <w:pPr>
              <w:rPr>
                <w:ins w:id="30" w:author="Bernie Chien(簡伯修)" w:date="2018-08-23T18:37:00Z"/>
                <w:rFonts w:ascii="Calibri" w:hAnsi="Calibri" w:cs="Calibri"/>
                <w:color w:val="000000" w:themeColor="text1"/>
              </w:rPr>
            </w:pPr>
            <w:r w:rsidRPr="00F63A26">
              <w:rPr>
                <w:rFonts w:ascii="Calibri" w:hAnsi="Calibri" w:cs="Calibri" w:hint="eastAsia"/>
                <w:color w:val="000000" w:themeColor="text1"/>
              </w:rPr>
              <w:t>1.0</w:t>
            </w:r>
          </w:p>
        </w:tc>
        <w:tc>
          <w:tcPr>
            <w:tcW w:w="1978" w:type="dxa"/>
          </w:tcPr>
          <w:p w:rsidR="00E67C5A" w:rsidRPr="00F63A26" w:rsidRDefault="00F63A26" w:rsidP="00E67C5A">
            <w:pPr>
              <w:rPr>
                <w:ins w:id="31" w:author="Bernie Chien(簡伯修)" w:date="2018-08-23T18:37:00Z"/>
                <w:rFonts w:ascii="Calibri" w:hAnsi="Calibri" w:cs="Calibri"/>
                <w:color w:val="000000" w:themeColor="text1"/>
              </w:rPr>
            </w:pPr>
            <w:r w:rsidRPr="00F63A26">
              <w:rPr>
                <w:rFonts w:ascii="Calibri" w:hAnsi="Calibri" w:cs="Calibri" w:hint="eastAsia"/>
                <w:color w:val="000000" w:themeColor="text1"/>
              </w:rPr>
              <w:t>2020/3/12</w:t>
            </w:r>
          </w:p>
        </w:tc>
        <w:tc>
          <w:tcPr>
            <w:tcW w:w="5565" w:type="dxa"/>
          </w:tcPr>
          <w:p w:rsidR="00E67C5A" w:rsidRPr="00F63A26" w:rsidRDefault="00F63A26">
            <w:pPr>
              <w:rPr>
                <w:ins w:id="32" w:author="Bernie Chien(簡伯修)" w:date="2018-08-23T18:37:00Z"/>
                <w:rFonts w:ascii="Calibri" w:hAnsi="Calibri" w:cs="Calibri"/>
                <w:color w:val="000000" w:themeColor="text1"/>
                <w:rPrChange w:id="33" w:author="Bernie Chien(簡伯修)" w:date="2018-08-23T18:37:00Z">
                  <w:rPr>
                    <w:ins w:id="34" w:author="Bernie Chien(簡伯修)" w:date="2018-08-23T18:37:00Z"/>
                  </w:rPr>
                </w:rPrChange>
              </w:rPr>
              <w:pPrChange w:id="35" w:author="Bernie Chien(簡伯修)" w:date="2018-08-23T18:37:00Z">
                <w:pPr>
                  <w:pStyle w:val="ae"/>
                  <w:numPr>
                    <w:numId w:val="56"/>
                  </w:numPr>
                  <w:ind w:leftChars="0" w:left="360" w:hanging="360"/>
                </w:pPr>
              </w:pPrChange>
            </w:pPr>
            <w:r w:rsidRPr="00F63A26">
              <w:rPr>
                <w:rFonts w:ascii="Calibri" w:hAnsi="Calibri" w:cs="Calibri" w:hint="eastAsia"/>
                <w:color w:val="000000" w:themeColor="text1"/>
              </w:rPr>
              <w:t>Add Firmware upgrade on Chapter 18</w:t>
            </w:r>
          </w:p>
        </w:tc>
        <w:tc>
          <w:tcPr>
            <w:tcW w:w="1977" w:type="dxa"/>
          </w:tcPr>
          <w:p w:rsidR="00E67C5A" w:rsidRPr="00F63A26" w:rsidRDefault="00F63A26" w:rsidP="00E67C5A">
            <w:pPr>
              <w:rPr>
                <w:ins w:id="36" w:author="Bernie Chien(簡伯修)" w:date="2018-08-23T18:37:00Z"/>
                <w:rFonts w:ascii="Calibri" w:hAnsi="Calibri" w:cs="Calibri"/>
                <w:color w:val="000000" w:themeColor="text1"/>
              </w:rPr>
            </w:pPr>
            <w:r w:rsidRPr="00F63A26">
              <w:rPr>
                <w:rFonts w:ascii="Calibri" w:hAnsi="Calibri" w:cs="Calibri"/>
                <w:color w:val="000000" w:themeColor="text1"/>
              </w:rPr>
              <w:t>Jonathan Huang</w:t>
            </w:r>
          </w:p>
        </w:tc>
      </w:tr>
      <w:tr w:rsidR="007B4B43" w:rsidRPr="00F63A26" w:rsidTr="00671016">
        <w:tc>
          <w:tcPr>
            <w:tcW w:w="674" w:type="dxa"/>
          </w:tcPr>
          <w:p w:rsidR="007B4B43" w:rsidRPr="00F63A26" w:rsidRDefault="007B4B43" w:rsidP="007B4B43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1</w:t>
            </w:r>
            <w:r>
              <w:rPr>
                <w:rFonts w:ascii="Calibri" w:hAnsi="Calibri" w:cs="Calibri"/>
                <w:color w:val="000000" w:themeColor="text1"/>
              </w:rPr>
              <w:t>.1</w:t>
            </w:r>
          </w:p>
        </w:tc>
        <w:tc>
          <w:tcPr>
            <w:tcW w:w="1978" w:type="dxa"/>
          </w:tcPr>
          <w:p w:rsidR="007B4B43" w:rsidRPr="00F63A26" w:rsidRDefault="007B4B43" w:rsidP="007B4B43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2020/3/1</w:t>
            </w:r>
            <w:r>
              <w:rPr>
                <w:rFonts w:ascii="Calibri" w:hAnsi="Calibri" w:cs="Calibri"/>
                <w:color w:val="000000" w:themeColor="text1"/>
              </w:rPr>
              <w:t>3</w:t>
            </w:r>
          </w:p>
        </w:tc>
        <w:tc>
          <w:tcPr>
            <w:tcW w:w="5565" w:type="dxa"/>
          </w:tcPr>
          <w:p w:rsidR="007B4B43" w:rsidRPr="00F63A26" w:rsidRDefault="007B4B43">
            <w:pPr>
              <w:rPr>
                <w:ins w:id="37" w:author="Bernie Chien(簡伯修)" w:date="2018-08-23T18:37:00Z"/>
                <w:rFonts w:ascii="Calibri" w:hAnsi="Calibri" w:cs="Calibri"/>
                <w:color w:val="000000" w:themeColor="text1"/>
                <w:rPrChange w:id="38" w:author="Bernie Chien(簡伯修)" w:date="2018-08-23T18:37:00Z">
                  <w:rPr>
                    <w:ins w:id="39" w:author="Bernie Chien(簡伯修)" w:date="2018-08-23T18:37:00Z"/>
                  </w:rPr>
                </w:rPrChange>
              </w:rPr>
              <w:pPrChange w:id="40" w:author="Bernie Chien(簡伯修)" w:date="2018-08-23T18:37:00Z">
                <w:pPr>
                  <w:pStyle w:val="ae"/>
                  <w:numPr>
                    <w:numId w:val="56"/>
                  </w:numPr>
                  <w:ind w:leftChars="0" w:left="360" w:hanging="360"/>
                </w:pPr>
              </w:pPrChange>
            </w:pPr>
            <w:r>
              <w:rPr>
                <w:rFonts w:ascii="Calibri" w:hAnsi="Calibri" w:cs="Calibri"/>
                <w:color w:val="000000" w:themeColor="text1"/>
              </w:rPr>
              <w:t>Correct some typo</w:t>
            </w:r>
          </w:p>
        </w:tc>
        <w:tc>
          <w:tcPr>
            <w:tcW w:w="1977" w:type="dxa"/>
          </w:tcPr>
          <w:p w:rsidR="003126D9" w:rsidRPr="00F63A26" w:rsidRDefault="007B4B43" w:rsidP="007B4B43">
            <w:pPr>
              <w:rPr>
                <w:ins w:id="41" w:author="Bernie Chien(簡伯修)" w:date="2018-08-23T18:37:00Z"/>
                <w:rFonts w:ascii="Calibri" w:hAnsi="Calibri" w:cs="Calibri"/>
                <w:color w:val="000000" w:themeColor="text1"/>
              </w:rPr>
            </w:pPr>
            <w:r w:rsidRPr="00F63A26">
              <w:rPr>
                <w:rFonts w:ascii="Calibri" w:hAnsi="Calibri" w:cs="Calibri"/>
                <w:color w:val="000000" w:themeColor="text1"/>
              </w:rPr>
              <w:t>Jonathan Huang</w:t>
            </w:r>
          </w:p>
        </w:tc>
      </w:tr>
      <w:tr w:rsidR="003126D9" w:rsidRPr="00F63A26" w:rsidTr="00671016">
        <w:tc>
          <w:tcPr>
            <w:tcW w:w="674" w:type="dxa"/>
          </w:tcPr>
          <w:p w:rsidR="003126D9" w:rsidRDefault="003126D9" w:rsidP="007B4B43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1</w:t>
            </w:r>
            <w:r>
              <w:rPr>
                <w:rFonts w:ascii="Calibri" w:hAnsi="Calibri" w:cs="Calibri"/>
                <w:color w:val="000000" w:themeColor="text1"/>
              </w:rPr>
              <w:t>.2</w:t>
            </w:r>
          </w:p>
        </w:tc>
        <w:tc>
          <w:tcPr>
            <w:tcW w:w="1978" w:type="dxa"/>
          </w:tcPr>
          <w:p w:rsidR="003126D9" w:rsidRDefault="003126D9" w:rsidP="007B4B43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2020/3/16</w:t>
            </w:r>
          </w:p>
        </w:tc>
        <w:tc>
          <w:tcPr>
            <w:tcW w:w="5565" w:type="dxa"/>
          </w:tcPr>
          <w:p w:rsidR="003126D9" w:rsidRDefault="003126D9" w:rsidP="007B4B43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Check Software version on 16.2.1.4</w:t>
            </w:r>
          </w:p>
        </w:tc>
        <w:tc>
          <w:tcPr>
            <w:tcW w:w="1977" w:type="dxa"/>
          </w:tcPr>
          <w:p w:rsidR="003126D9" w:rsidRPr="00F63A26" w:rsidRDefault="003126D9" w:rsidP="007B4B43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Jonathan Huang</w:t>
            </w:r>
          </w:p>
        </w:tc>
      </w:tr>
      <w:tr w:rsidR="004B1357" w:rsidRPr="00F63A26" w:rsidTr="008403F0">
        <w:tc>
          <w:tcPr>
            <w:tcW w:w="674" w:type="dxa"/>
          </w:tcPr>
          <w:p w:rsidR="004B1357" w:rsidRDefault="004B1357" w:rsidP="008403F0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1</w:t>
            </w:r>
            <w:r>
              <w:rPr>
                <w:rFonts w:ascii="Calibri" w:hAnsi="Calibri" w:cs="Calibri"/>
                <w:color w:val="000000" w:themeColor="text1"/>
              </w:rPr>
              <w:t>.3</w:t>
            </w:r>
          </w:p>
        </w:tc>
        <w:tc>
          <w:tcPr>
            <w:tcW w:w="1978" w:type="dxa"/>
          </w:tcPr>
          <w:p w:rsidR="004B1357" w:rsidRDefault="004B1357" w:rsidP="008403F0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2020/3/20</w:t>
            </w:r>
          </w:p>
        </w:tc>
        <w:tc>
          <w:tcPr>
            <w:tcW w:w="5565" w:type="dxa"/>
          </w:tcPr>
          <w:p w:rsidR="004B1357" w:rsidRDefault="004B1357" w:rsidP="008403F0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Add Power off the</w:t>
            </w:r>
            <w:r w:rsidR="00695318">
              <w:rPr>
                <w:rFonts w:ascii="Calibri" w:hAnsi="Calibri" w:cs="Calibri"/>
                <w:color w:val="000000" w:themeColor="text1"/>
              </w:rPr>
              <w:t xml:space="preserve"> Server after finished 16.2.1.19/16.2.1.20</w:t>
            </w:r>
            <w:r>
              <w:rPr>
                <w:rFonts w:ascii="Calibri" w:hAnsi="Calibri" w:cs="Calibri"/>
                <w:color w:val="000000" w:themeColor="text1"/>
              </w:rPr>
              <w:t>, 17.</w:t>
            </w:r>
            <w:r w:rsidR="00607C32">
              <w:rPr>
                <w:rFonts w:ascii="Calibri" w:hAnsi="Calibri" w:cs="Calibri"/>
                <w:color w:val="000000" w:themeColor="text1"/>
              </w:rPr>
              <w:t>2.1.5 and</w:t>
            </w:r>
            <w:r>
              <w:rPr>
                <w:rFonts w:ascii="Calibri" w:hAnsi="Calibri" w:cs="Calibri"/>
                <w:color w:val="000000" w:themeColor="text1"/>
              </w:rPr>
              <w:t xml:space="preserve"> 17.2.1.6. This items must be removed after customer implement Hot-Swap</w:t>
            </w:r>
            <w:r w:rsidR="00607C32">
              <w:rPr>
                <w:rFonts w:ascii="Calibri" w:hAnsi="Calibri" w:cs="Calibri"/>
                <w:color w:val="000000" w:themeColor="text1"/>
              </w:rPr>
              <w:t xml:space="preserve"> function</w:t>
            </w:r>
            <w:r>
              <w:rPr>
                <w:rFonts w:ascii="Calibri" w:hAnsi="Calibri" w:cs="Calibri"/>
                <w:color w:val="000000" w:themeColor="text1"/>
              </w:rPr>
              <w:t>.</w:t>
            </w:r>
          </w:p>
        </w:tc>
        <w:tc>
          <w:tcPr>
            <w:tcW w:w="1977" w:type="dxa"/>
          </w:tcPr>
          <w:p w:rsidR="004B1357" w:rsidRPr="00F63A26" w:rsidRDefault="004B1357" w:rsidP="008403F0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Jonathan Huang</w:t>
            </w:r>
          </w:p>
        </w:tc>
      </w:tr>
      <w:tr w:rsidR="00695318" w:rsidRPr="00F63A26" w:rsidTr="008403F0">
        <w:tc>
          <w:tcPr>
            <w:tcW w:w="674" w:type="dxa"/>
          </w:tcPr>
          <w:p w:rsidR="00695318" w:rsidRDefault="00695318" w:rsidP="008403F0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1.4</w:t>
            </w:r>
          </w:p>
        </w:tc>
        <w:tc>
          <w:tcPr>
            <w:tcW w:w="1978" w:type="dxa"/>
          </w:tcPr>
          <w:p w:rsidR="00695318" w:rsidRDefault="00695318" w:rsidP="008403F0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2020/4/8</w:t>
            </w:r>
          </w:p>
        </w:tc>
        <w:tc>
          <w:tcPr>
            <w:tcW w:w="5565" w:type="dxa"/>
          </w:tcPr>
          <w:p w:rsidR="00695318" w:rsidRDefault="00695318" w:rsidP="008403F0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Power on/off( or re-boot) the Server and DUT before 16.2.1.19/20</w:t>
            </w:r>
          </w:p>
          <w:p w:rsidR="00695318" w:rsidRDefault="007B69F2" w:rsidP="008403F0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Upgrade to release</w:t>
            </w:r>
            <w:r w:rsidR="00025CFD">
              <w:rPr>
                <w:rFonts w:ascii="Calibri" w:hAnsi="Calibri" w:cs="Calibri"/>
                <w:color w:val="000000" w:themeColor="text1"/>
              </w:rPr>
              <w:t xml:space="preserve">: change to </w:t>
            </w:r>
            <w:r>
              <w:rPr>
                <w:rFonts w:ascii="Calibri" w:hAnsi="Calibri" w:cs="Calibri"/>
                <w:color w:val="000000" w:themeColor="text1"/>
              </w:rPr>
              <w:t>16.2.1.21</w:t>
            </w:r>
          </w:p>
          <w:p w:rsidR="00025CFD" w:rsidRDefault="00025CFD" w:rsidP="008403F0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 xml:space="preserve">Add </w:t>
            </w:r>
            <w:r>
              <w:rPr>
                <w:rFonts w:ascii="Calibri" w:hAnsi="Calibri" w:cs="Calibri" w:hint="eastAsia"/>
                <w:color w:val="000000" w:themeColor="text1"/>
              </w:rPr>
              <w:t xml:space="preserve">Burn-In </w:t>
            </w:r>
            <w:r>
              <w:rPr>
                <w:rFonts w:ascii="Calibri" w:hAnsi="Calibri" w:cs="Calibri"/>
                <w:color w:val="000000" w:themeColor="text1"/>
              </w:rPr>
              <w:t>test</w:t>
            </w:r>
          </w:p>
          <w:p w:rsidR="00025CFD" w:rsidRDefault="00767444" w:rsidP="008403F0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S</w:t>
            </w:r>
            <w:r>
              <w:rPr>
                <w:rFonts w:ascii="Calibri" w:hAnsi="Calibri" w:cs="Calibri"/>
                <w:color w:val="000000" w:themeColor="text1"/>
              </w:rPr>
              <w:t>oftware</w:t>
            </w:r>
            <w:r>
              <w:rPr>
                <w:rFonts w:ascii="Calibri" w:hAnsi="Calibri" w:cs="Calibri" w:hint="eastAsia"/>
                <w:color w:val="000000" w:themeColor="text1"/>
              </w:rPr>
              <w:t xml:space="preserve"> </w:t>
            </w:r>
            <w:r>
              <w:rPr>
                <w:rFonts w:ascii="Calibri" w:hAnsi="Calibri" w:cs="Calibri"/>
                <w:color w:val="000000" w:themeColor="text1"/>
              </w:rPr>
              <w:t>Version change</w:t>
            </w:r>
          </w:p>
          <w:p w:rsidR="00767444" w:rsidRPr="00025CFD" w:rsidRDefault="00767444" w:rsidP="008403F0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UART test</w:t>
            </w:r>
          </w:p>
        </w:tc>
        <w:tc>
          <w:tcPr>
            <w:tcW w:w="1977" w:type="dxa"/>
          </w:tcPr>
          <w:p w:rsidR="00695318" w:rsidRPr="00695318" w:rsidRDefault="00695318" w:rsidP="008403F0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Jonathan Huang</w:t>
            </w:r>
          </w:p>
        </w:tc>
      </w:tr>
      <w:tr w:rsidR="0081432D" w:rsidRPr="00F63A26" w:rsidTr="008403F0">
        <w:tc>
          <w:tcPr>
            <w:tcW w:w="674" w:type="dxa"/>
          </w:tcPr>
          <w:p w:rsidR="0081432D" w:rsidRDefault="0081432D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1</w:t>
            </w:r>
            <w:r>
              <w:rPr>
                <w:rFonts w:ascii="Calibri" w:hAnsi="Calibri" w:cs="Calibri"/>
                <w:color w:val="000000" w:themeColor="text1"/>
              </w:rPr>
              <w:t>.5</w:t>
            </w:r>
          </w:p>
        </w:tc>
        <w:tc>
          <w:tcPr>
            <w:tcW w:w="1978" w:type="dxa"/>
          </w:tcPr>
          <w:p w:rsidR="0081432D" w:rsidRDefault="0081432D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</w:t>
            </w:r>
            <w:r>
              <w:rPr>
                <w:rFonts w:ascii="Calibri" w:hAnsi="Calibri" w:cs="Calibri"/>
                <w:color w:val="000000" w:themeColor="text1"/>
              </w:rPr>
              <w:t>020/04/09</w:t>
            </w:r>
          </w:p>
        </w:tc>
        <w:tc>
          <w:tcPr>
            <w:tcW w:w="5565" w:type="dxa"/>
          </w:tcPr>
          <w:p w:rsidR="0081432D" w:rsidRDefault="004812EA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 xml:space="preserve">13.1 </w:t>
            </w:r>
            <w:r>
              <w:rPr>
                <w:rFonts w:ascii="Calibri" w:hAnsi="Calibri" w:cs="Calibri"/>
                <w:color w:val="000000" w:themeColor="text1"/>
              </w:rPr>
              <w:t xml:space="preserve"> Add the SW3 DIP Switch setting</w:t>
            </w:r>
          </w:p>
          <w:p w:rsidR="004812EA" w:rsidRDefault="004812EA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14.2.1.1 SW3 check if the system can’t boot up</w:t>
            </w:r>
          </w:p>
          <w:p w:rsidR="004812EA" w:rsidRDefault="004812EA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15.2.1.1 SW3 check if the system can’t boot up</w:t>
            </w:r>
          </w:p>
          <w:p w:rsidR="004812EA" w:rsidRDefault="004812EA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16.2 remove SW3 check</w:t>
            </w:r>
          </w:p>
          <w:p w:rsidR="004812EA" w:rsidRDefault="004812EA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17.2 remove SW3 check</w:t>
            </w:r>
          </w:p>
          <w:p w:rsidR="00F5655F" w:rsidRDefault="00F5655F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16.2.1.15 clean the server test log</w:t>
            </w:r>
          </w:p>
          <w:p w:rsidR="007D287A" w:rsidRDefault="007D287A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17.2.1.4 clean the server test log</w:t>
            </w:r>
          </w:p>
          <w:p w:rsidR="0004648E" w:rsidRDefault="0004648E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16.2.1 remove All function test</w:t>
            </w:r>
          </w:p>
          <w:p w:rsidR="00B549B2" w:rsidRDefault="00B549B2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 xml:space="preserve">14.2.1.3 </w:t>
            </w:r>
            <w:proofErr w:type="spellStart"/>
            <w:r>
              <w:rPr>
                <w:rFonts w:ascii="Calibri" w:hAnsi="Calibri" w:cs="Calibri"/>
                <w:color w:val="000000" w:themeColor="text1"/>
              </w:rPr>
              <w:t>eMMC</w:t>
            </w:r>
            <w:proofErr w:type="spellEnd"/>
            <w:r>
              <w:rPr>
                <w:rFonts w:ascii="Calibri" w:hAnsi="Calibri" w:cs="Calibri"/>
                <w:color w:val="000000" w:themeColor="text1"/>
              </w:rPr>
              <w:t xml:space="preserve"> SLC mode check</w:t>
            </w:r>
          </w:p>
        </w:tc>
        <w:tc>
          <w:tcPr>
            <w:tcW w:w="1977" w:type="dxa"/>
          </w:tcPr>
          <w:p w:rsidR="0081432D" w:rsidRPr="00695318" w:rsidRDefault="0081432D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Jonathan Huang</w:t>
            </w:r>
          </w:p>
        </w:tc>
      </w:tr>
      <w:tr w:rsidR="005E60D5" w:rsidRPr="00F63A26" w:rsidTr="008403F0">
        <w:tc>
          <w:tcPr>
            <w:tcW w:w="674" w:type="dxa"/>
          </w:tcPr>
          <w:p w:rsidR="005E60D5" w:rsidRDefault="005E60D5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1.6</w:t>
            </w:r>
          </w:p>
        </w:tc>
        <w:tc>
          <w:tcPr>
            <w:tcW w:w="1978" w:type="dxa"/>
          </w:tcPr>
          <w:p w:rsidR="005E60D5" w:rsidRDefault="005E60D5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2020/04/22</w:t>
            </w:r>
          </w:p>
        </w:tc>
        <w:tc>
          <w:tcPr>
            <w:tcW w:w="5565" w:type="dxa"/>
          </w:tcPr>
          <w:p w:rsidR="005E60D5" w:rsidRDefault="005E60D5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16.2.1.3 Delete all Burn-In test log</w:t>
            </w:r>
          </w:p>
          <w:p w:rsidR="005E60D5" w:rsidRDefault="005E60D5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16.2.1.5 RTC check spec. changed from +/-5sec to +/-</w:t>
            </w:r>
            <w:r>
              <w:rPr>
                <w:rFonts w:ascii="Calibri" w:hAnsi="Calibri" w:cs="Calibri"/>
                <w:color w:val="000000" w:themeColor="text1"/>
              </w:rPr>
              <w:lastRenderedPageBreak/>
              <w:t>15sec</w:t>
            </w:r>
          </w:p>
        </w:tc>
        <w:tc>
          <w:tcPr>
            <w:tcW w:w="1977" w:type="dxa"/>
          </w:tcPr>
          <w:p w:rsidR="005E60D5" w:rsidRPr="005E60D5" w:rsidRDefault="005E60D5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lastRenderedPageBreak/>
              <w:t>Jonathan Huang</w:t>
            </w:r>
          </w:p>
        </w:tc>
      </w:tr>
      <w:tr w:rsidR="00C44B74" w:rsidRPr="00F63A26" w:rsidTr="008403F0">
        <w:tc>
          <w:tcPr>
            <w:tcW w:w="674" w:type="dxa"/>
          </w:tcPr>
          <w:p w:rsidR="00C44B74" w:rsidRDefault="00C44B74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1</w:t>
            </w:r>
            <w:r>
              <w:rPr>
                <w:rFonts w:ascii="Calibri" w:hAnsi="Calibri" w:cs="Calibri"/>
                <w:color w:val="000000" w:themeColor="text1"/>
              </w:rPr>
              <w:t>.7</w:t>
            </w:r>
          </w:p>
        </w:tc>
        <w:tc>
          <w:tcPr>
            <w:tcW w:w="1978" w:type="dxa"/>
          </w:tcPr>
          <w:p w:rsidR="00C44B74" w:rsidRDefault="00C44B74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</w:t>
            </w:r>
            <w:r>
              <w:rPr>
                <w:rFonts w:ascii="Calibri" w:hAnsi="Calibri" w:cs="Calibri"/>
                <w:color w:val="000000" w:themeColor="text1"/>
              </w:rPr>
              <w:t>020/05/</w:t>
            </w:r>
            <w:r w:rsidR="0004237C">
              <w:rPr>
                <w:rFonts w:ascii="Calibri" w:hAnsi="Calibri" w:cs="Calibri"/>
                <w:color w:val="000000" w:themeColor="text1"/>
              </w:rPr>
              <w:t>11</w:t>
            </w:r>
          </w:p>
        </w:tc>
        <w:tc>
          <w:tcPr>
            <w:tcW w:w="5565" w:type="dxa"/>
          </w:tcPr>
          <w:p w:rsidR="00C44B74" w:rsidRDefault="007F40D8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 xml:space="preserve">15.2.1.4 </w:t>
            </w:r>
            <w:r w:rsidR="00C44B74">
              <w:rPr>
                <w:rFonts w:ascii="Calibri" w:hAnsi="Calibri" w:cs="Calibri" w:hint="eastAsia"/>
                <w:color w:val="000000" w:themeColor="text1"/>
              </w:rPr>
              <w:t>B</w:t>
            </w:r>
            <w:r w:rsidR="00C44B74">
              <w:rPr>
                <w:rFonts w:ascii="Calibri" w:hAnsi="Calibri" w:cs="Calibri"/>
                <w:color w:val="000000" w:themeColor="text1"/>
              </w:rPr>
              <w:t>urn-in status LED</w:t>
            </w:r>
          </w:p>
          <w:p w:rsidR="00C44B74" w:rsidRDefault="007F40D8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PCIE test program version update</w:t>
            </w:r>
          </w:p>
          <w:p w:rsidR="00C44B74" w:rsidRDefault="007F40D8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 xml:space="preserve">16.2.1.4 </w:t>
            </w:r>
            <w:r w:rsidR="00C44B74">
              <w:rPr>
                <w:rFonts w:ascii="Calibri" w:hAnsi="Calibri" w:cs="Calibri"/>
                <w:color w:val="000000" w:themeColor="text1"/>
              </w:rPr>
              <w:t>Software Version change</w:t>
            </w:r>
          </w:p>
          <w:p w:rsidR="00CC0F16" w:rsidRDefault="00CC0F16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16.2.1.18 Check if Upgrade to release is ok</w:t>
            </w:r>
          </w:p>
          <w:p w:rsidR="0004237C" w:rsidRDefault="0004237C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 xml:space="preserve">17.2.1. remove the </w:t>
            </w:r>
            <w:proofErr w:type="spellStart"/>
            <w:r>
              <w:rPr>
                <w:rFonts w:ascii="Calibri" w:hAnsi="Calibri" w:cs="Calibri"/>
                <w:color w:val="000000" w:themeColor="text1"/>
              </w:rPr>
              <w:t>PCIe</w:t>
            </w:r>
            <w:proofErr w:type="spellEnd"/>
            <w:r>
              <w:rPr>
                <w:rFonts w:ascii="Calibri" w:hAnsi="Calibri" w:cs="Calibri"/>
                <w:color w:val="000000" w:themeColor="text1"/>
              </w:rPr>
              <w:t xml:space="preserve"> test in FQC station</w:t>
            </w:r>
          </w:p>
          <w:p w:rsidR="0004237C" w:rsidRDefault="0004237C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17.2.1.5 Verify the release version is workable</w:t>
            </w:r>
          </w:p>
        </w:tc>
        <w:tc>
          <w:tcPr>
            <w:tcW w:w="1977" w:type="dxa"/>
          </w:tcPr>
          <w:p w:rsidR="00C44B74" w:rsidRDefault="00600BAF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J</w:t>
            </w:r>
            <w:r>
              <w:rPr>
                <w:rFonts w:ascii="Calibri" w:hAnsi="Calibri" w:cs="Calibri"/>
                <w:color w:val="000000" w:themeColor="text1"/>
              </w:rPr>
              <w:t>onathan Huang</w:t>
            </w:r>
          </w:p>
        </w:tc>
      </w:tr>
      <w:tr w:rsidR="00CF524E" w:rsidRPr="00F63A26" w:rsidTr="008403F0">
        <w:tc>
          <w:tcPr>
            <w:tcW w:w="674" w:type="dxa"/>
          </w:tcPr>
          <w:p w:rsidR="00CF524E" w:rsidRDefault="00CF524E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1.8</w:t>
            </w:r>
          </w:p>
        </w:tc>
        <w:tc>
          <w:tcPr>
            <w:tcW w:w="1978" w:type="dxa"/>
          </w:tcPr>
          <w:p w:rsidR="00CF524E" w:rsidRDefault="00CF524E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2020/05/26</w:t>
            </w:r>
          </w:p>
        </w:tc>
        <w:tc>
          <w:tcPr>
            <w:tcW w:w="5565" w:type="dxa"/>
          </w:tcPr>
          <w:p w:rsidR="00CF524E" w:rsidRDefault="00CF524E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R</w:t>
            </w:r>
            <w:r>
              <w:rPr>
                <w:rFonts w:ascii="Calibri" w:hAnsi="Calibri" w:cs="Calibri" w:hint="eastAsia"/>
                <w:color w:val="000000" w:themeColor="text1"/>
              </w:rPr>
              <w:t xml:space="preserve">emove </w:t>
            </w:r>
            <w:r>
              <w:rPr>
                <w:rFonts w:ascii="Calibri" w:hAnsi="Calibri" w:cs="Calibri"/>
                <w:color w:val="000000" w:themeColor="text1"/>
              </w:rPr>
              <w:t>16.2.1.18 and 17.2.1.5, this test will be added in next GSI release code.</w:t>
            </w:r>
          </w:p>
        </w:tc>
        <w:tc>
          <w:tcPr>
            <w:tcW w:w="1977" w:type="dxa"/>
          </w:tcPr>
          <w:p w:rsidR="00CF524E" w:rsidRPr="00CF524E" w:rsidRDefault="00CF524E" w:rsidP="0081432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J</w:t>
            </w:r>
            <w:r>
              <w:rPr>
                <w:rFonts w:ascii="Calibri" w:hAnsi="Calibri" w:cs="Calibri"/>
                <w:color w:val="000000" w:themeColor="text1"/>
              </w:rPr>
              <w:t>onathan Huang</w:t>
            </w:r>
          </w:p>
        </w:tc>
      </w:tr>
      <w:tr w:rsidR="00DB636A" w:rsidRPr="00F63A26" w:rsidTr="00DB636A">
        <w:tc>
          <w:tcPr>
            <w:tcW w:w="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36A" w:rsidRDefault="00DB636A" w:rsidP="00A624F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1.9</w:t>
            </w:r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36A" w:rsidRDefault="00DB636A" w:rsidP="00A624F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2020/06/23</w:t>
            </w:r>
          </w:p>
        </w:tc>
        <w:tc>
          <w:tcPr>
            <w:tcW w:w="5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36A" w:rsidRDefault="00A624FD" w:rsidP="00A624F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16.2.1.18 Check if Upgrade to release is ok</w:t>
            </w:r>
          </w:p>
          <w:p w:rsidR="00A624FD" w:rsidRDefault="00A624FD" w:rsidP="00A624FD">
            <w:pPr>
              <w:rPr>
                <w:rFonts w:ascii="Calibri" w:hAnsi="Calibri" w:cs="Calibri"/>
                <w:color w:val="000000" w:themeColor="text1"/>
              </w:rPr>
            </w:pP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36A" w:rsidRPr="00CF524E" w:rsidRDefault="00DB636A" w:rsidP="00A624F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J</w:t>
            </w:r>
            <w:r>
              <w:rPr>
                <w:rFonts w:ascii="Calibri" w:hAnsi="Calibri" w:cs="Calibri"/>
                <w:color w:val="000000" w:themeColor="text1"/>
              </w:rPr>
              <w:t>onathan Huang</w:t>
            </w:r>
          </w:p>
        </w:tc>
      </w:tr>
      <w:tr w:rsidR="00055249" w:rsidRPr="00F63A26" w:rsidTr="00DB636A">
        <w:tc>
          <w:tcPr>
            <w:tcW w:w="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5249" w:rsidRDefault="00055249" w:rsidP="00A624F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2.0</w:t>
            </w:r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5249" w:rsidRDefault="00055249" w:rsidP="00A624F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2020/07/14</w:t>
            </w:r>
          </w:p>
        </w:tc>
        <w:tc>
          <w:tcPr>
            <w:tcW w:w="5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30A35" w:rsidRDefault="00A30A35" w:rsidP="00A624F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14.2.1.5 Check Software Version</w:t>
            </w:r>
          </w:p>
          <w:p w:rsidR="00055249" w:rsidRDefault="00055249" w:rsidP="00A624F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14.2.1.10 Voltage check</w:t>
            </w:r>
          </w:p>
          <w:p w:rsidR="00055249" w:rsidRDefault="00055249" w:rsidP="00A624F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14.2.1.11 I2C device list check</w:t>
            </w:r>
          </w:p>
          <w:p w:rsidR="00A30A35" w:rsidRDefault="00A30A35" w:rsidP="00A624F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16.2.1.4 Check Software Version</w:t>
            </w:r>
          </w:p>
          <w:p w:rsidR="00055249" w:rsidRDefault="00055249" w:rsidP="00A624F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16.2.1.18 Verify the release version</w:t>
            </w:r>
          </w:p>
          <w:p w:rsidR="006052E5" w:rsidRDefault="00055249" w:rsidP="00A624F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17.2.1.5 Verify the release version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5249" w:rsidRDefault="00055249" w:rsidP="00A624F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Jonathan Huang</w:t>
            </w:r>
          </w:p>
        </w:tc>
      </w:tr>
      <w:tr w:rsidR="0066344E" w:rsidRPr="00F63A26" w:rsidTr="00DB636A">
        <w:tc>
          <w:tcPr>
            <w:tcW w:w="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344E" w:rsidRDefault="0066344E" w:rsidP="00A624F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2.1</w:t>
            </w:r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344E" w:rsidRDefault="0066344E" w:rsidP="00A624F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2020/8/24</w:t>
            </w:r>
          </w:p>
        </w:tc>
        <w:tc>
          <w:tcPr>
            <w:tcW w:w="5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344E" w:rsidRDefault="008A2347" w:rsidP="00A624F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 xml:space="preserve">14.2.1.5 </w:t>
            </w:r>
            <w:r w:rsidR="0066344E">
              <w:rPr>
                <w:rFonts w:ascii="Calibri" w:hAnsi="Calibri" w:cs="Calibri" w:hint="eastAsia"/>
                <w:color w:val="000000" w:themeColor="text1"/>
              </w:rPr>
              <w:t>OCP/OCW/OTP value</w:t>
            </w:r>
            <w:r w:rsidR="0066344E">
              <w:rPr>
                <w:rFonts w:ascii="Calibri" w:hAnsi="Calibri" w:cs="Calibri"/>
                <w:color w:val="000000" w:themeColor="text1"/>
              </w:rPr>
              <w:t xml:space="preserve"> change and check</w:t>
            </w:r>
          </w:p>
          <w:p w:rsidR="008A2347" w:rsidRDefault="008A2347" w:rsidP="008A2347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16.2.1.5 OCP/OCW/OTP value</w:t>
            </w:r>
            <w:r>
              <w:rPr>
                <w:rFonts w:ascii="Calibri" w:hAnsi="Calibri" w:cs="Calibri"/>
                <w:color w:val="000000" w:themeColor="text1"/>
              </w:rPr>
              <w:t xml:space="preserve"> check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344E" w:rsidRDefault="008E5A0D" w:rsidP="00A624F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Jonathan Huang</w:t>
            </w:r>
          </w:p>
        </w:tc>
      </w:tr>
      <w:tr w:rsidR="008E5A0D" w:rsidRPr="00F63A26" w:rsidTr="00DB636A">
        <w:tc>
          <w:tcPr>
            <w:tcW w:w="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5A0D" w:rsidRDefault="008E5A0D" w:rsidP="00A624F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2.2</w:t>
            </w:r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5A0D" w:rsidRDefault="008E5A0D" w:rsidP="00A624F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2020/8/28</w:t>
            </w:r>
          </w:p>
        </w:tc>
        <w:tc>
          <w:tcPr>
            <w:tcW w:w="5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5A0D" w:rsidRDefault="008E5A0D" w:rsidP="00A624F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14.2.1.5 OCP/OCW/OTP value</w:t>
            </w:r>
            <w:r>
              <w:rPr>
                <w:rFonts w:ascii="Calibri" w:hAnsi="Calibri" w:cs="Calibri"/>
                <w:color w:val="000000" w:themeColor="text1"/>
              </w:rPr>
              <w:t xml:space="preserve"> change and check</w:t>
            </w:r>
            <w:r>
              <w:rPr>
                <w:rFonts w:ascii="Calibri" w:hAnsi="Calibri" w:cs="Calibri" w:hint="eastAsia"/>
                <w:color w:val="000000" w:themeColor="text1"/>
              </w:rPr>
              <w:t xml:space="preserve">( </w:t>
            </w:r>
            <w:r>
              <w:rPr>
                <w:rFonts w:ascii="Calibri" w:hAnsi="Calibri" w:cs="Calibri"/>
                <w:color w:val="000000" w:themeColor="text1"/>
              </w:rPr>
              <w:t>write the user value into NVM)</w:t>
            </w:r>
          </w:p>
          <w:p w:rsidR="00066FFD" w:rsidRPr="008E5A0D" w:rsidRDefault="00066FFD" w:rsidP="00A624F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14.2.1.12 I2C device list check(just record the list)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5A0D" w:rsidRPr="008E5A0D" w:rsidRDefault="008E5A0D" w:rsidP="00A624FD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Jonathan Huang</w:t>
            </w:r>
          </w:p>
        </w:tc>
      </w:tr>
      <w:tr w:rsidR="007A0403" w:rsidRPr="00F63A26" w:rsidTr="007A0403">
        <w:tc>
          <w:tcPr>
            <w:tcW w:w="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0403" w:rsidRDefault="007A0403" w:rsidP="00644323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2.3</w:t>
            </w:r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0403" w:rsidRDefault="007A0403" w:rsidP="00644323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2020/8/28</w:t>
            </w:r>
          </w:p>
        </w:tc>
        <w:tc>
          <w:tcPr>
            <w:tcW w:w="5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0403" w:rsidRPr="008E5A0D" w:rsidRDefault="007A0403" w:rsidP="00644323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Remove 16.2.1.19, this will be tested only in FQC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0403" w:rsidRPr="008E5A0D" w:rsidRDefault="007A0403" w:rsidP="00644323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Jonathan Huang</w:t>
            </w:r>
          </w:p>
        </w:tc>
      </w:tr>
      <w:tr w:rsidR="00F51896" w:rsidRPr="008E5A0D" w:rsidTr="00F51896">
        <w:tc>
          <w:tcPr>
            <w:tcW w:w="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1896" w:rsidRDefault="00F51896" w:rsidP="00BF14A5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2.4</w:t>
            </w:r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1896" w:rsidRDefault="00F51896" w:rsidP="00BF14A5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2020/</w:t>
            </w:r>
            <w:r>
              <w:rPr>
                <w:rFonts w:ascii="Calibri" w:hAnsi="Calibri" w:cs="Calibri"/>
                <w:color w:val="000000" w:themeColor="text1"/>
              </w:rPr>
              <w:t>10</w:t>
            </w:r>
            <w:r>
              <w:rPr>
                <w:rFonts w:ascii="Calibri" w:hAnsi="Calibri" w:cs="Calibri" w:hint="eastAsia"/>
                <w:color w:val="000000" w:themeColor="text1"/>
              </w:rPr>
              <w:t>/2</w:t>
            </w:r>
            <w:r>
              <w:rPr>
                <w:rFonts w:ascii="Calibri" w:hAnsi="Calibri" w:cs="Calibri"/>
                <w:color w:val="000000" w:themeColor="text1"/>
              </w:rPr>
              <w:t>7</w:t>
            </w:r>
          </w:p>
        </w:tc>
        <w:tc>
          <w:tcPr>
            <w:tcW w:w="5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6BFA" w:rsidRPr="00DE6BFA" w:rsidRDefault="00DE6BFA" w:rsidP="00DE6BFA">
            <w:pPr>
              <w:rPr>
                <w:rFonts w:ascii="Calibri" w:hAnsi="Calibri" w:cs="Calibri"/>
                <w:color w:val="000000" w:themeColor="text1"/>
              </w:rPr>
            </w:pPr>
            <w:r w:rsidRPr="00DE6BFA">
              <w:rPr>
                <w:rFonts w:ascii="Calibri" w:hAnsi="Calibri" w:cs="Calibri"/>
                <w:color w:val="000000" w:themeColor="text1"/>
              </w:rPr>
              <w:t>14.2.1.1 DIP switch photo update</w:t>
            </w:r>
          </w:p>
          <w:p w:rsidR="00DE6BFA" w:rsidRPr="00DE6BFA" w:rsidRDefault="00DE6BFA" w:rsidP="00DE6BFA">
            <w:pPr>
              <w:rPr>
                <w:rFonts w:ascii="Calibri" w:hAnsi="Calibri" w:cs="Calibri"/>
                <w:color w:val="000000" w:themeColor="text1"/>
              </w:rPr>
            </w:pPr>
            <w:r w:rsidRPr="00DE6BFA">
              <w:rPr>
                <w:rFonts w:ascii="Calibri" w:hAnsi="Calibri" w:cs="Calibri"/>
                <w:color w:val="000000" w:themeColor="text1"/>
              </w:rPr>
              <w:t>14.2.1.6 Check Software Version(DUT)</w:t>
            </w:r>
          </w:p>
          <w:p w:rsidR="00DE6BFA" w:rsidRPr="00DE6BFA" w:rsidRDefault="00DE6BFA" w:rsidP="00DE6BFA">
            <w:pPr>
              <w:rPr>
                <w:rFonts w:ascii="Calibri" w:hAnsi="Calibri" w:cs="Calibri"/>
                <w:color w:val="000000" w:themeColor="text1"/>
              </w:rPr>
            </w:pPr>
            <w:r w:rsidRPr="00DE6BFA">
              <w:rPr>
                <w:rFonts w:ascii="Calibri" w:hAnsi="Calibri" w:cs="Calibri"/>
                <w:color w:val="000000" w:themeColor="text1"/>
              </w:rPr>
              <w:t>14.2.1.11 Voltage check , more information need to record</w:t>
            </w:r>
          </w:p>
          <w:p w:rsidR="00DE6BFA" w:rsidRDefault="00DE6BFA" w:rsidP="00DE6BFA">
            <w:pPr>
              <w:rPr>
                <w:rFonts w:ascii="Calibri" w:hAnsi="Calibri" w:cs="Calibri"/>
                <w:color w:val="000000" w:themeColor="text1"/>
              </w:rPr>
            </w:pPr>
            <w:r w:rsidRPr="00DE6BFA">
              <w:rPr>
                <w:rFonts w:ascii="Calibri" w:hAnsi="Calibri" w:cs="Calibri"/>
                <w:color w:val="000000" w:themeColor="text1"/>
              </w:rPr>
              <w:t>15.1.1 DIP switch photo update</w:t>
            </w:r>
          </w:p>
          <w:p w:rsidR="00D35F5C" w:rsidRPr="00DE6BFA" w:rsidRDefault="00D35F5C" w:rsidP="00DE6BFA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162.1.4</w:t>
            </w:r>
            <w:r w:rsidRPr="00DE6BFA">
              <w:rPr>
                <w:rFonts w:ascii="Calibri" w:hAnsi="Calibri" w:cs="Calibri"/>
                <w:color w:val="000000" w:themeColor="text1"/>
              </w:rPr>
              <w:t>Check Software Version(DUT)</w:t>
            </w:r>
          </w:p>
          <w:p w:rsidR="00F51896" w:rsidRPr="00DE6BFA" w:rsidRDefault="00DE6BFA" w:rsidP="00DE6BFA">
            <w:pPr>
              <w:rPr>
                <w:rFonts w:ascii="Calibri" w:hAnsi="Calibri" w:cs="Calibri"/>
                <w:color w:val="000000" w:themeColor="text1"/>
              </w:rPr>
            </w:pPr>
            <w:r w:rsidRPr="00DE6BFA">
              <w:rPr>
                <w:rFonts w:ascii="Calibri" w:hAnsi="Calibri" w:cs="Calibri"/>
                <w:color w:val="000000" w:themeColor="text1"/>
              </w:rPr>
              <w:t>17.2.1.2 Check Serial number &amp; MAC (on DUT)  del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1896" w:rsidRPr="008E5A0D" w:rsidRDefault="00F51896" w:rsidP="00BF14A5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Jonathan Huang</w:t>
            </w:r>
          </w:p>
        </w:tc>
      </w:tr>
      <w:tr w:rsidR="00883E97" w:rsidRPr="008E5A0D" w:rsidTr="00883E97">
        <w:tc>
          <w:tcPr>
            <w:tcW w:w="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3E97" w:rsidRDefault="00883E97" w:rsidP="005D08A3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2.5</w:t>
            </w:r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3E97" w:rsidRDefault="00883E97" w:rsidP="005D08A3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2021/01/2</w:t>
            </w:r>
            <w:r>
              <w:rPr>
                <w:rFonts w:ascii="Calibri" w:hAnsi="Calibri" w:cs="Calibri"/>
                <w:color w:val="000000" w:themeColor="text1"/>
              </w:rPr>
              <w:t>2</w:t>
            </w:r>
          </w:p>
        </w:tc>
        <w:tc>
          <w:tcPr>
            <w:tcW w:w="5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3E97" w:rsidRPr="00883E97" w:rsidRDefault="00883E97" w:rsidP="00883E97">
            <w:pPr>
              <w:rPr>
                <w:rFonts w:ascii="Calibri" w:hAnsi="Calibri" w:cs="Calibri"/>
                <w:color w:val="000000" w:themeColor="text1"/>
              </w:rPr>
            </w:pPr>
            <w:r w:rsidRPr="00883E97">
              <w:rPr>
                <w:rFonts w:ascii="Calibri" w:hAnsi="Calibri" w:cs="Calibri"/>
                <w:color w:val="000000" w:themeColor="text1"/>
              </w:rPr>
              <w:t>14.2.1.5</w:t>
            </w:r>
            <w:r w:rsidRPr="00883E97">
              <w:rPr>
                <w:rFonts w:ascii="Calibri" w:hAnsi="Calibri" w:cs="Calibri"/>
                <w:color w:val="000000" w:themeColor="text1"/>
              </w:rPr>
              <w:tab/>
              <w:t>OCP/OCW/OTP value change and check</w:t>
            </w:r>
          </w:p>
          <w:p w:rsidR="00883E97" w:rsidRPr="00883E97" w:rsidRDefault="00883E97" w:rsidP="00883E97">
            <w:pPr>
              <w:rPr>
                <w:rFonts w:ascii="Calibri" w:hAnsi="Calibri" w:cs="Calibri"/>
                <w:color w:val="000000" w:themeColor="text1"/>
              </w:rPr>
            </w:pPr>
            <w:r w:rsidRPr="00883E97">
              <w:rPr>
                <w:rFonts w:ascii="Calibri" w:hAnsi="Calibri" w:cs="Calibri"/>
                <w:color w:val="000000" w:themeColor="text1"/>
              </w:rPr>
              <w:t>14.2.1.6</w:t>
            </w:r>
            <w:r w:rsidRPr="00883E97">
              <w:rPr>
                <w:rFonts w:ascii="Calibri" w:hAnsi="Calibri" w:cs="Calibri"/>
                <w:color w:val="000000" w:themeColor="text1"/>
              </w:rPr>
              <w:tab/>
              <w:t>NINE POWER RAILS CHECK</w:t>
            </w:r>
          </w:p>
          <w:p w:rsidR="00883E97" w:rsidRPr="00883E97" w:rsidRDefault="00883E97" w:rsidP="00883E97">
            <w:pPr>
              <w:rPr>
                <w:rFonts w:ascii="Calibri" w:hAnsi="Calibri" w:cs="Calibri"/>
                <w:color w:val="000000" w:themeColor="text1"/>
              </w:rPr>
            </w:pPr>
            <w:r w:rsidRPr="00883E97">
              <w:rPr>
                <w:rFonts w:ascii="Calibri" w:hAnsi="Calibri" w:cs="Calibri"/>
                <w:color w:val="000000" w:themeColor="text1"/>
              </w:rPr>
              <w:t>14.2.1.7</w:t>
            </w:r>
            <w:r w:rsidRPr="00883E97">
              <w:rPr>
                <w:rFonts w:ascii="Calibri" w:hAnsi="Calibri" w:cs="Calibri"/>
                <w:color w:val="000000" w:themeColor="text1"/>
              </w:rPr>
              <w:tab/>
              <w:t>Check Software Version(DUT)</w:t>
            </w:r>
          </w:p>
          <w:p w:rsidR="00883E97" w:rsidRPr="00883E97" w:rsidRDefault="00883E97" w:rsidP="00883E97">
            <w:pPr>
              <w:rPr>
                <w:rFonts w:ascii="Calibri" w:hAnsi="Calibri" w:cs="Calibri"/>
                <w:color w:val="000000" w:themeColor="text1"/>
              </w:rPr>
            </w:pPr>
            <w:r w:rsidRPr="00883E97">
              <w:rPr>
                <w:rFonts w:ascii="Calibri" w:hAnsi="Calibri" w:cs="Calibri"/>
                <w:color w:val="000000" w:themeColor="text1"/>
              </w:rPr>
              <w:t>14.2.1.9</w:t>
            </w:r>
            <w:r w:rsidRPr="00883E97">
              <w:rPr>
                <w:rFonts w:ascii="Calibri" w:hAnsi="Calibri" w:cs="Calibri"/>
                <w:color w:val="000000" w:themeColor="text1"/>
              </w:rPr>
              <w:tab/>
              <w:t>MAC setting(on DUT)</w:t>
            </w:r>
          </w:p>
          <w:p w:rsidR="00883E97" w:rsidRPr="00883E97" w:rsidRDefault="00883E97" w:rsidP="00883E97">
            <w:pPr>
              <w:rPr>
                <w:rFonts w:ascii="Calibri" w:hAnsi="Calibri" w:cs="Calibri"/>
                <w:color w:val="000000" w:themeColor="text1"/>
              </w:rPr>
            </w:pPr>
            <w:r w:rsidRPr="00883E97">
              <w:rPr>
                <w:rFonts w:ascii="Calibri" w:hAnsi="Calibri" w:cs="Calibri"/>
                <w:color w:val="000000" w:themeColor="text1"/>
              </w:rPr>
              <w:t>14.2.1.10</w:t>
            </w:r>
            <w:r w:rsidRPr="00883E97">
              <w:rPr>
                <w:rFonts w:ascii="Calibri" w:hAnsi="Calibri" w:cs="Calibri"/>
                <w:color w:val="000000" w:themeColor="text1"/>
              </w:rPr>
              <w:tab/>
              <w:t>Serial number setting(on DUT)</w:t>
            </w:r>
          </w:p>
          <w:p w:rsidR="00883E97" w:rsidRPr="00883E97" w:rsidRDefault="00883E97" w:rsidP="00883E97">
            <w:pPr>
              <w:rPr>
                <w:rFonts w:ascii="Calibri" w:hAnsi="Calibri" w:cs="Calibri"/>
                <w:color w:val="000000" w:themeColor="text1"/>
              </w:rPr>
            </w:pPr>
            <w:r w:rsidRPr="00883E97">
              <w:rPr>
                <w:rFonts w:ascii="Calibri" w:hAnsi="Calibri" w:cs="Calibri"/>
                <w:color w:val="000000" w:themeColor="text1"/>
              </w:rPr>
              <w:t>14.2.1.11</w:t>
            </w:r>
            <w:r w:rsidRPr="00883E97">
              <w:rPr>
                <w:rFonts w:ascii="Calibri" w:hAnsi="Calibri" w:cs="Calibri"/>
                <w:color w:val="000000" w:themeColor="text1"/>
              </w:rPr>
              <w:tab/>
              <w:t xml:space="preserve">Board type setting(on DUT) </w:t>
            </w:r>
          </w:p>
          <w:p w:rsidR="00883E97" w:rsidRPr="00883E97" w:rsidRDefault="00883E97" w:rsidP="00883E97">
            <w:pPr>
              <w:rPr>
                <w:rFonts w:ascii="Calibri" w:hAnsi="Calibri" w:cs="Calibri"/>
                <w:color w:val="000000" w:themeColor="text1"/>
              </w:rPr>
            </w:pPr>
            <w:r w:rsidRPr="00883E97">
              <w:rPr>
                <w:rFonts w:ascii="Calibri" w:hAnsi="Calibri" w:cs="Calibri"/>
                <w:color w:val="000000" w:themeColor="text1"/>
              </w:rPr>
              <w:t>14.2.1.12</w:t>
            </w:r>
            <w:r w:rsidRPr="00883E97">
              <w:rPr>
                <w:rFonts w:ascii="Calibri" w:hAnsi="Calibri" w:cs="Calibri"/>
                <w:color w:val="000000" w:themeColor="text1"/>
              </w:rPr>
              <w:tab/>
              <w:t>MAC, serial number, and board type check(on DUT)</w:t>
            </w:r>
          </w:p>
          <w:p w:rsidR="00883E97" w:rsidRPr="00883E97" w:rsidRDefault="00883E97" w:rsidP="00883E97">
            <w:pPr>
              <w:rPr>
                <w:rFonts w:ascii="Calibri" w:hAnsi="Calibri" w:cs="Calibri"/>
                <w:color w:val="000000" w:themeColor="text1"/>
              </w:rPr>
            </w:pPr>
            <w:r w:rsidRPr="00883E97">
              <w:rPr>
                <w:rFonts w:ascii="Calibri" w:hAnsi="Calibri" w:cs="Calibri"/>
                <w:color w:val="000000" w:themeColor="text1"/>
              </w:rPr>
              <w:t>14.2.1.13</w:t>
            </w:r>
            <w:r w:rsidRPr="00883E97">
              <w:rPr>
                <w:rFonts w:ascii="Calibri" w:hAnsi="Calibri" w:cs="Calibri"/>
                <w:color w:val="000000" w:themeColor="text1"/>
              </w:rPr>
              <w:tab/>
              <w:t>Voltage check(on DUT)</w:t>
            </w:r>
          </w:p>
          <w:p w:rsidR="00883E97" w:rsidRPr="00883E97" w:rsidRDefault="00883E97" w:rsidP="00883E97">
            <w:pPr>
              <w:rPr>
                <w:rFonts w:ascii="Calibri" w:hAnsi="Calibri" w:cs="Calibri"/>
                <w:color w:val="000000" w:themeColor="text1"/>
              </w:rPr>
            </w:pPr>
            <w:r w:rsidRPr="00883E97">
              <w:rPr>
                <w:rFonts w:ascii="Calibri" w:hAnsi="Calibri" w:cs="Calibri"/>
                <w:color w:val="000000" w:themeColor="text1"/>
              </w:rPr>
              <w:lastRenderedPageBreak/>
              <w:t>14.2.1.14</w:t>
            </w:r>
            <w:r w:rsidRPr="00883E97">
              <w:rPr>
                <w:rFonts w:ascii="Calibri" w:hAnsi="Calibri" w:cs="Calibri"/>
                <w:color w:val="000000" w:themeColor="text1"/>
              </w:rPr>
              <w:tab/>
              <w:t>I2C device list check(on DUT)</w:t>
            </w:r>
          </w:p>
          <w:p w:rsidR="00883E97" w:rsidRPr="00883E97" w:rsidRDefault="00883E97" w:rsidP="00883E97">
            <w:pPr>
              <w:rPr>
                <w:rFonts w:ascii="Calibri" w:hAnsi="Calibri" w:cs="Calibri"/>
                <w:color w:val="000000" w:themeColor="text1"/>
              </w:rPr>
            </w:pPr>
            <w:r w:rsidRPr="00883E97">
              <w:rPr>
                <w:rFonts w:ascii="Calibri" w:hAnsi="Calibri" w:cs="Calibri"/>
                <w:color w:val="000000" w:themeColor="text1"/>
              </w:rPr>
              <w:t>16.2.1.4</w:t>
            </w:r>
            <w:r w:rsidRPr="00883E97">
              <w:rPr>
                <w:rFonts w:ascii="Calibri" w:hAnsi="Calibri" w:cs="Calibri"/>
                <w:color w:val="000000" w:themeColor="text1"/>
              </w:rPr>
              <w:tab/>
              <w:t>Check Software Version(DUT)</w:t>
            </w:r>
          </w:p>
          <w:p w:rsidR="00883E97" w:rsidRPr="00883E97" w:rsidRDefault="00883E97" w:rsidP="00883E97">
            <w:pPr>
              <w:rPr>
                <w:rFonts w:ascii="Calibri" w:hAnsi="Calibri" w:cs="Calibri"/>
                <w:color w:val="000000" w:themeColor="text1"/>
              </w:rPr>
            </w:pPr>
            <w:r w:rsidRPr="00883E97">
              <w:rPr>
                <w:rFonts w:ascii="Calibri" w:hAnsi="Calibri" w:cs="Calibri"/>
                <w:color w:val="000000" w:themeColor="text1"/>
              </w:rPr>
              <w:t>16.2.1.5</w:t>
            </w:r>
            <w:r w:rsidRPr="00883E97">
              <w:rPr>
                <w:rFonts w:ascii="Calibri" w:hAnsi="Calibri" w:cs="Calibri"/>
                <w:color w:val="000000" w:themeColor="text1"/>
              </w:rPr>
              <w:tab/>
              <w:t>OCP/OCW/OTP value check</w:t>
            </w:r>
          </w:p>
          <w:p w:rsidR="00883E97" w:rsidRPr="00DE6BFA" w:rsidRDefault="00883E97" w:rsidP="00883E97">
            <w:pPr>
              <w:rPr>
                <w:rFonts w:ascii="Calibri" w:hAnsi="Calibri" w:cs="Calibri"/>
                <w:color w:val="000000" w:themeColor="text1"/>
              </w:rPr>
            </w:pPr>
            <w:r w:rsidRPr="00883E97">
              <w:rPr>
                <w:rFonts w:ascii="Calibri" w:hAnsi="Calibri" w:cs="Calibri"/>
                <w:color w:val="000000" w:themeColor="text1"/>
              </w:rPr>
              <w:t>16.2.1.8</w:t>
            </w:r>
            <w:r w:rsidRPr="00883E97">
              <w:rPr>
                <w:rFonts w:ascii="Calibri" w:hAnsi="Calibri" w:cs="Calibri"/>
                <w:color w:val="000000" w:themeColor="text1"/>
              </w:rPr>
              <w:tab/>
              <w:t>MAC, serial number, and board type check(on DUT)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3E97" w:rsidRPr="008E5A0D" w:rsidRDefault="00883E97" w:rsidP="005D08A3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lastRenderedPageBreak/>
              <w:t>Jonathan Huang</w:t>
            </w:r>
          </w:p>
        </w:tc>
      </w:tr>
      <w:tr w:rsidR="00A627E6" w:rsidRPr="008E5A0D" w:rsidTr="00883E97">
        <w:tc>
          <w:tcPr>
            <w:tcW w:w="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27E6" w:rsidRDefault="00A627E6" w:rsidP="00A627E6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2.6</w:t>
            </w:r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27E6" w:rsidRDefault="00A627E6" w:rsidP="00A627E6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2021/01/2</w:t>
            </w:r>
            <w:r w:rsidR="00C81C9B">
              <w:rPr>
                <w:rFonts w:ascii="Calibri" w:hAnsi="Calibri" w:cs="Calibri"/>
                <w:color w:val="000000" w:themeColor="text1"/>
              </w:rPr>
              <w:t>8</w:t>
            </w:r>
          </w:p>
        </w:tc>
        <w:tc>
          <w:tcPr>
            <w:tcW w:w="5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27E6" w:rsidRDefault="00A627E6" w:rsidP="00A627E6">
            <w:pPr>
              <w:rPr>
                <w:rFonts w:ascii="Calibri" w:hAnsi="Calibri" w:cs="Calibri"/>
                <w:color w:val="000000" w:themeColor="text1"/>
              </w:rPr>
            </w:pPr>
            <w:r w:rsidRPr="00883E97">
              <w:rPr>
                <w:rFonts w:ascii="Calibri" w:hAnsi="Calibri" w:cs="Calibri"/>
                <w:color w:val="000000" w:themeColor="text1"/>
              </w:rPr>
              <w:t>14.2.1.6</w:t>
            </w:r>
            <w:r w:rsidRPr="00883E97">
              <w:rPr>
                <w:rFonts w:ascii="Calibri" w:hAnsi="Calibri" w:cs="Calibri"/>
                <w:color w:val="000000" w:themeColor="text1"/>
              </w:rPr>
              <w:tab/>
              <w:t>NINE POWER RAILS CHECK</w:t>
            </w:r>
            <w:r>
              <w:rPr>
                <w:rFonts w:ascii="Calibri" w:hAnsi="Calibri" w:cs="Calibri"/>
                <w:color w:val="000000" w:themeColor="text1"/>
              </w:rPr>
              <w:t>:  power rail 0 spec modify</w:t>
            </w:r>
          </w:p>
          <w:p w:rsidR="000900BA" w:rsidRDefault="000900BA" w:rsidP="00A627E6">
            <w:pPr>
              <w:rPr>
                <w:rFonts w:ascii="Calibri" w:hAnsi="Calibri" w:cs="Calibri"/>
                <w:color w:val="000000" w:themeColor="text1"/>
              </w:rPr>
            </w:pPr>
            <w:r w:rsidRPr="00883E97">
              <w:rPr>
                <w:rFonts w:ascii="Calibri" w:hAnsi="Calibri" w:cs="Calibri"/>
                <w:color w:val="000000" w:themeColor="text1"/>
              </w:rPr>
              <w:t>14.2.1.14</w:t>
            </w:r>
            <w:r w:rsidRPr="00883E97">
              <w:rPr>
                <w:rFonts w:ascii="Calibri" w:hAnsi="Calibri" w:cs="Calibri"/>
                <w:color w:val="000000" w:themeColor="text1"/>
              </w:rPr>
              <w:tab/>
              <w:t>I2C device list check(on DUT)</w:t>
            </w:r>
          </w:p>
          <w:p w:rsidR="00C81C9B" w:rsidRDefault="00C81C9B" w:rsidP="00A627E6">
            <w:pPr>
              <w:rPr>
                <w:rFonts w:ascii="Calibri" w:hAnsi="Calibri" w:cs="Calibri"/>
                <w:color w:val="000000" w:themeColor="text1"/>
              </w:rPr>
            </w:pPr>
            <w:r w:rsidRPr="00C81C9B">
              <w:rPr>
                <w:rFonts w:ascii="Calibri" w:hAnsi="Calibri" w:cs="Calibri"/>
                <w:color w:val="000000" w:themeColor="text1"/>
              </w:rPr>
              <w:t>17.2.1.1</w:t>
            </w:r>
            <w:r w:rsidRPr="00C81C9B">
              <w:rPr>
                <w:rFonts w:ascii="Calibri" w:hAnsi="Calibri" w:cs="Calibri"/>
                <w:color w:val="000000" w:themeColor="text1"/>
              </w:rPr>
              <w:tab/>
              <w:t>QSPI code erase(on DUT, Golden sample doesn’t run this test)</w:t>
            </w:r>
          </w:p>
          <w:p w:rsidR="00D25F06" w:rsidRPr="00D25F06" w:rsidRDefault="00D25F06" w:rsidP="00D25F06">
            <w:pPr>
              <w:rPr>
                <w:rFonts w:ascii="Calibri" w:hAnsi="Calibri" w:cs="Calibri"/>
                <w:color w:val="000000" w:themeColor="text1"/>
              </w:rPr>
            </w:pPr>
            <w:r w:rsidRPr="00D25F06">
              <w:rPr>
                <w:rFonts w:ascii="Calibri" w:hAnsi="Calibri" w:cs="Calibri"/>
                <w:color w:val="000000" w:themeColor="text1"/>
              </w:rPr>
              <w:t xml:space="preserve">14.2.1.7 </w:t>
            </w:r>
            <w:r w:rsidRPr="00D25F06">
              <w:rPr>
                <w:rFonts w:ascii="Calibri" w:hAnsi="Calibri" w:cs="Calibri" w:hint="eastAsia"/>
                <w:color w:val="000000" w:themeColor="text1"/>
              </w:rPr>
              <w:t xml:space="preserve">Check </w:t>
            </w:r>
            <w:r w:rsidRPr="00D25F06">
              <w:rPr>
                <w:rFonts w:ascii="Calibri" w:hAnsi="Calibri" w:cs="Calibri"/>
                <w:color w:val="000000" w:themeColor="text1"/>
              </w:rPr>
              <w:t>Software</w:t>
            </w:r>
            <w:r w:rsidRPr="00D25F06">
              <w:rPr>
                <w:rFonts w:ascii="Calibri" w:hAnsi="Calibri" w:cs="Calibri" w:hint="eastAsia"/>
                <w:color w:val="000000" w:themeColor="text1"/>
              </w:rPr>
              <w:t xml:space="preserve"> Version</w:t>
            </w:r>
            <w:r w:rsidRPr="00D25F06">
              <w:rPr>
                <w:rFonts w:ascii="Calibri" w:hAnsi="Calibri" w:cs="Calibri"/>
                <w:color w:val="000000" w:themeColor="text1"/>
              </w:rPr>
              <w:t>(DUT)</w:t>
            </w:r>
          </w:p>
          <w:p w:rsidR="00D25F06" w:rsidRPr="00D25F06" w:rsidRDefault="00D25F06" w:rsidP="00D25F06">
            <w:pPr>
              <w:rPr>
                <w:rFonts w:ascii="Calibri" w:hAnsi="Calibri" w:cs="Calibri"/>
                <w:color w:val="000000" w:themeColor="text1"/>
              </w:rPr>
            </w:pPr>
            <w:r w:rsidRPr="00D25F06">
              <w:rPr>
                <w:rFonts w:ascii="Calibri" w:hAnsi="Calibri" w:cs="Calibri" w:hint="eastAsia"/>
                <w:color w:val="000000" w:themeColor="text1"/>
              </w:rPr>
              <w:t xml:space="preserve">16.2.1.4 Check </w:t>
            </w:r>
            <w:r w:rsidRPr="00D25F06">
              <w:rPr>
                <w:rFonts w:ascii="Calibri" w:hAnsi="Calibri" w:cs="Calibri"/>
                <w:color w:val="000000" w:themeColor="text1"/>
              </w:rPr>
              <w:t>Software</w:t>
            </w:r>
            <w:r w:rsidRPr="00D25F06">
              <w:rPr>
                <w:rFonts w:ascii="Calibri" w:hAnsi="Calibri" w:cs="Calibri" w:hint="eastAsia"/>
                <w:color w:val="000000" w:themeColor="text1"/>
              </w:rPr>
              <w:t xml:space="preserve"> Version</w:t>
            </w:r>
            <w:r w:rsidRPr="00D25F06">
              <w:rPr>
                <w:rFonts w:ascii="Calibri" w:hAnsi="Calibri" w:cs="Calibri"/>
                <w:color w:val="000000" w:themeColor="text1"/>
              </w:rPr>
              <w:t>(DUT)</w:t>
            </w:r>
          </w:p>
          <w:p w:rsidR="00D25F06" w:rsidRPr="00C81C9B" w:rsidRDefault="00D25F06" w:rsidP="00A627E6">
            <w:pPr>
              <w:rPr>
                <w:rFonts w:ascii="Calibri" w:hAnsi="Calibri" w:cs="Calibri"/>
                <w:color w:val="000000" w:themeColor="text1"/>
              </w:rPr>
            </w:pP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27E6" w:rsidRPr="008E5A0D" w:rsidRDefault="00A627E6" w:rsidP="00A627E6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Jonathan Huang</w:t>
            </w:r>
          </w:p>
        </w:tc>
      </w:tr>
      <w:tr w:rsidR="00D906AA" w:rsidRPr="008E5A0D" w:rsidTr="00D906AA">
        <w:tc>
          <w:tcPr>
            <w:tcW w:w="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6AA" w:rsidRDefault="00D906AA" w:rsidP="00A761E4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2.7</w:t>
            </w:r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6AA" w:rsidRDefault="00D906AA" w:rsidP="00A761E4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2021/02/2</w:t>
            </w:r>
            <w:r>
              <w:rPr>
                <w:rFonts w:ascii="Calibri" w:hAnsi="Calibri" w:cs="Calibri"/>
                <w:color w:val="000000" w:themeColor="text1"/>
              </w:rPr>
              <w:t>2</w:t>
            </w:r>
          </w:p>
        </w:tc>
        <w:tc>
          <w:tcPr>
            <w:tcW w:w="5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6AA" w:rsidRDefault="00D906AA" w:rsidP="00A761E4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 xml:space="preserve">14.2.1.5 </w:t>
            </w:r>
            <w:r w:rsidRPr="00883E97">
              <w:rPr>
                <w:rFonts w:ascii="Calibri" w:hAnsi="Calibri" w:cs="Calibri"/>
                <w:color w:val="000000" w:themeColor="text1"/>
              </w:rPr>
              <w:t>OCP/OCW/OTP value check</w:t>
            </w:r>
          </w:p>
          <w:p w:rsidR="00D906AA" w:rsidRDefault="00D906AA" w:rsidP="00A761E4">
            <w:pPr>
              <w:rPr>
                <w:rFonts w:ascii="Calibri" w:hAnsi="Calibri" w:cs="Calibri"/>
                <w:color w:val="000000" w:themeColor="text1"/>
              </w:rPr>
            </w:pPr>
            <w:r w:rsidRPr="00883E97">
              <w:rPr>
                <w:rFonts w:ascii="Calibri" w:hAnsi="Calibri" w:cs="Calibri"/>
                <w:color w:val="000000" w:themeColor="text1"/>
              </w:rPr>
              <w:t>14.2.1.6</w:t>
            </w:r>
            <w:r w:rsidRPr="00883E97">
              <w:rPr>
                <w:rFonts w:ascii="Calibri" w:hAnsi="Calibri" w:cs="Calibri"/>
                <w:color w:val="000000" w:themeColor="text1"/>
              </w:rPr>
              <w:tab/>
              <w:t>NINE POWER RAILS CHECK</w:t>
            </w:r>
            <w:r>
              <w:rPr>
                <w:rFonts w:ascii="Calibri" w:hAnsi="Calibri" w:cs="Calibri"/>
                <w:color w:val="000000" w:themeColor="text1"/>
              </w:rPr>
              <w:t>:  power rail 0 spec modify</w:t>
            </w:r>
          </w:p>
          <w:p w:rsidR="00D906AA" w:rsidRPr="00C81C9B" w:rsidRDefault="00D906AA" w:rsidP="00D906AA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 xml:space="preserve">16.2.1.5 </w:t>
            </w:r>
            <w:r w:rsidRPr="00883E97">
              <w:rPr>
                <w:rFonts w:ascii="Calibri" w:hAnsi="Calibri" w:cs="Calibri"/>
                <w:color w:val="000000" w:themeColor="text1"/>
              </w:rPr>
              <w:t>OCP/OCW/OTP value check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6AA" w:rsidRPr="008E5A0D" w:rsidRDefault="00D906AA" w:rsidP="00A761E4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Jonathan Huang</w:t>
            </w:r>
          </w:p>
        </w:tc>
      </w:tr>
      <w:tr w:rsidR="00503B4A" w:rsidRPr="008E5A0D" w:rsidTr="00503B4A">
        <w:tc>
          <w:tcPr>
            <w:tcW w:w="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3B4A" w:rsidRDefault="00503B4A" w:rsidP="00E4028A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2.</w:t>
            </w:r>
            <w:r>
              <w:rPr>
                <w:rFonts w:ascii="Calibri" w:hAnsi="Calibri" w:cs="Calibri" w:hint="eastAsia"/>
                <w:color w:val="000000" w:themeColor="text1"/>
              </w:rPr>
              <w:t>8</w:t>
            </w:r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3B4A" w:rsidRDefault="00503B4A" w:rsidP="00E4028A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2021/02/2</w:t>
            </w:r>
            <w:r>
              <w:rPr>
                <w:rFonts w:ascii="Calibri" w:hAnsi="Calibri" w:cs="Calibri"/>
                <w:color w:val="000000" w:themeColor="text1"/>
              </w:rPr>
              <w:t>3</w:t>
            </w:r>
          </w:p>
        </w:tc>
        <w:tc>
          <w:tcPr>
            <w:tcW w:w="5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3B4A" w:rsidRPr="00503B4A" w:rsidRDefault="00503B4A" w:rsidP="00503B4A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16.2.1.</w:t>
            </w:r>
            <w:r>
              <w:rPr>
                <w:rFonts w:ascii="Calibri" w:hAnsi="Calibri" w:cs="Calibri"/>
                <w:color w:val="000000" w:themeColor="text1"/>
              </w:rPr>
              <w:t xml:space="preserve">18 </w:t>
            </w:r>
            <w:r w:rsidRPr="00503B4A">
              <w:rPr>
                <w:rFonts w:ascii="Calibri" w:hAnsi="Calibri" w:cs="Calibri"/>
                <w:color w:val="000000" w:themeColor="text1"/>
              </w:rPr>
              <w:t>Upgrade to release version(on DUT)</w:t>
            </w:r>
            <w:bookmarkStart w:id="42" w:name="_GoBack"/>
            <w:bookmarkEnd w:id="42"/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3B4A" w:rsidRPr="008E5A0D" w:rsidRDefault="00503B4A" w:rsidP="00E4028A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Jonathan Huang</w:t>
            </w:r>
          </w:p>
        </w:tc>
      </w:tr>
    </w:tbl>
    <w:p w:rsidR="00CA51E9" w:rsidRPr="00303FC2" w:rsidRDefault="00CA51E9" w:rsidP="00CA51E9">
      <w:pPr>
        <w:rPr>
          <w:rFonts w:ascii="Calibri" w:hAnsi="Calibri" w:cs="Calibri"/>
        </w:rPr>
      </w:pPr>
    </w:p>
    <w:p w:rsidR="00CA51E9" w:rsidRPr="00303FC2" w:rsidRDefault="00CA51E9" w:rsidP="00CA51E9">
      <w:pPr>
        <w:rPr>
          <w:rFonts w:ascii="Calibri" w:hAnsi="Calibri" w:cs="Calibri"/>
        </w:rPr>
      </w:pPr>
      <w:r w:rsidRPr="00303FC2">
        <w:rPr>
          <w:rFonts w:ascii="Calibri" w:hAnsi="Calibri" w:cs="Calibri"/>
        </w:rPr>
        <w:br w:type="page"/>
      </w:r>
    </w:p>
    <w:p w:rsidR="00070DCF" w:rsidRDefault="00070DCF" w:rsidP="00ED1ACA">
      <w:pPr>
        <w:pStyle w:val="10"/>
        <w:spacing w:before="180" w:after="180"/>
      </w:pPr>
      <w:bookmarkStart w:id="43" w:name="_Toc62232031"/>
      <w:r w:rsidRPr="008F4A06">
        <w:rPr>
          <w:rFonts w:hint="eastAsia"/>
        </w:rPr>
        <w:lastRenderedPageBreak/>
        <w:t>System Overview</w:t>
      </w:r>
      <w:bookmarkEnd w:id="43"/>
    </w:p>
    <w:p w:rsidR="00367AAF" w:rsidRPr="00367AAF" w:rsidRDefault="00BC4C82" w:rsidP="00367AAF">
      <w:r>
        <w:rPr>
          <w:noProof/>
        </w:rPr>
        <w:drawing>
          <wp:inline distT="0" distB="0" distL="0" distR="0">
            <wp:extent cx="6475095" cy="2413635"/>
            <wp:effectExtent l="0" t="0" r="1905" b="5715"/>
            <wp:docPr id="2872" name="圖片 2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E28" w:rsidRPr="008F4A06" w:rsidRDefault="005B5E28" w:rsidP="00ED1ACA">
      <w:pPr>
        <w:pStyle w:val="10"/>
        <w:spacing w:before="180" w:after="180"/>
      </w:pPr>
      <w:bookmarkStart w:id="44" w:name="_Toc62232032"/>
      <w:r w:rsidRPr="008F4A06">
        <w:rPr>
          <w:rFonts w:hint="eastAsia"/>
        </w:rPr>
        <w:t>System Block Diagram</w:t>
      </w:r>
      <w:bookmarkEnd w:id="44"/>
    </w:p>
    <w:p w:rsidR="005B5E28" w:rsidRDefault="00905298" w:rsidP="005B5E28">
      <w:r>
        <w:rPr>
          <w:noProof/>
        </w:rPr>
        <w:drawing>
          <wp:inline distT="0" distB="0" distL="0" distR="0" wp14:anchorId="54D598E9" wp14:editId="343ADD3B">
            <wp:extent cx="6479540" cy="43827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E28" w:rsidRDefault="005B5E28" w:rsidP="005B5E28"/>
    <w:p w:rsidR="00EC2347" w:rsidRDefault="00EC2347" w:rsidP="00EC2347">
      <w:pPr>
        <w:pStyle w:val="a"/>
        <w:keepLines/>
        <w:widowControl/>
        <w:numPr>
          <w:ilvl w:val="0"/>
          <w:numId w:val="0"/>
        </w:numPr>
        <w:spacing w:before="180" w:after="180" w:line="276" w:lineRule="auto"/>
        <w:rPr>
          <w:color w:val="000000" w:themeColor="text1"/>
          <w:sz w:val="24"/>
        </w:rPr>
      </w:pPr>
      <w:bookmarkStart w:id="45" w:name="_Toc19809930"/>
      <w:bookmarkStart w:id="46" w:name="_Toc62232033"/>
      <w:r>
        <w:rPr>
          <w:color w:val="000000" w:themeColor="text1"/>
          <w:sz w:val="24"/>
        </w:rPr>
        <w:t xml:space="preserve">3.2 </w:t>
      </w:r>
      <w:r w:rsidRPr="00EC2347">
        <w:rPr>
          <w:color w:val="000000" w:themeColor="text1"/>
          <w:sz w:val="24"/>
        </w:rPr>
        <w:t xml:space="preserve">Test </w:t>
      </w:r>
      <w:bookmarkEnd w:id="45"/>
      <w:r w:rsidR="002B10A3">
        <w:rPr>
          <w:color w:val="000000" w:themeColor="text1"/>
          <w:sz w:val="24"/>
        </w:rPr>
        <w:t>Strategy</w:t>
      </w:r>
      <w:bookmarkEnd w:id="46"/>
    </w:p>
    <w:tbl>
      <w:tblPr>
        <w:tblW w:w="905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99"/>
        <w:gridCol w:w="3088"/>
        <w:gridCol w:w="1134"/>
        <w:gridCol w:w="1134"/>
        <w:gridCol w:w="3095"/>
      </w:tblGrid>
      <w:tr w:rsidR="0041414A" w:rsidRPr="00940BD4" w:rsidTr="0041414A">
        <w:trPr>
          <w:trHeight w:val="390"/>
        </w:trPr>
        <w:tc>
          <w:tcPr>
            <w:tcW w:w="599" w:type="dxa"/>
            <w:vAlign w:val="center"/>
          </w:tcPr>
          <w:p w:rsidR="0041414A" w:rsidRPr="00940BD4" w:rsidRDefault="0041414A" w:rsidP="00EC2347">
            <w:pPr>
              <w:spacing w:beforeLines="25" w:before="90"/>
              <w:jc w:val="center"/>
              <w:rPr>
                <w:rFonts w:ascii="Calibri" w:hAnsi="Calibri" w:cs="Calibri"/>
                <w:b/>
                <w:bCs/>
                <w:color w:val="000000" w:themeColor="text1"/>
              </w:rPr>
            </w:pPr>
            <w:r w:rsidRPr="00940BD4">
              <w:rPr>
                <w:rFonts w:ascii="Calibri" w:hAnsi="Calibri" w:cs="Calibri"/>
                <w:b/>
                <w:bCs/>
                <w:color w:val="000000" w:themeColor="text1"/>
              </w:rPr>
              <w:lastRenderedPageBreak/>
              <w:t>No.</w:t>
            </w:r>
          </w:p>
        </w:tc>
        <w:tc>
          <w:tcPr>
            <w:tcW w:w="3088" w:type="dxa"/>
            <w:vAlign w:val="center"/>
          </w:tcPr>
          <w:p w:rsidR="0041414A" w:rsidRPr="00940BD4" w:rsidRDefault="0041414A" w:rsidP="00EC2347">
            <w:pPr>
              <w:spacing w:beforeLines="25" w:before="90"/>
              <w:jc w:val="center"/>
              <w:rPr>
                <w:rFonts w:ascii="Calibri" w:hAnsi="Calibri" w:cs="Calibri"/>
                <w:b/>
                <w:bCs/>
                <w:color w:val="000000" w:themeColor="text1"/>
              </w:rPr>
            </w:pPr>
            <w:r w:rsidRPr="00940BD4">
              <w:rPr>
                <w:rFonts w:ascii="Calibri" w:hAnsi="Calibri" w:cs="Calibri"/>
                <w:b/>
                <w:bCs/>
                <w:color w:val="000000" w:themeColor="text1"/>
              </w:rPr>
              <w:t>Step</w:t>
            </w:r>
          </w:p>
        </w:tc>
        <w:tc>
          <w:tcPr>
            <w:tcW w:w="1134" w:type="dxa"/>
            <w:vAlign w:val="center"/>
          </w:tcPr>
          <w:p w:rsidR="0041414A" w:rsidRPr="00940BD4" w:rsidRDefault="0041414A" w:rsidP="00EC2347">
            <w:pPr>
              <w:spacing w:beforeLines="25" w:before="90"/>
              <w:jc w:val="center"/>
              <w:rPr>
                <w:rFonts w:ascii="Calibri" w:hAnsi="Calibri" w:cs="Calibri"/>
                <w:b/>
                <w:bCs/>
                <w:color w:val="000000" w:themeColor="text1"/>
              </w:rPr>
            </w:pPr>
            <w:r w:rsidRPr="00940BD4">
              <w:rPr>
                <w:rFonts w:ascii="Calibri" w:hAnsi="Calibri" w:cs="Calibri"/>
                <w:b/>
                <w:bCs/>
                <w:color w:val="000000" w:themeColor="text1"/>
              </w:rPr>
              <w:t>Process</w:t>
            </w:r>
          </w:p>
        </w:tc>
        <w:tc>
          <w:tcPr>
            <w:tcW w:w="1134" w:type="dxa"/>
            <w:vAlign w:val="center"/>
          </w:tcPr>
          <w:p w:rsidR="0041414A" w:rsidRPr="00940BD4" w:rsidRDefault="0041414A" w:rsidP="00EC2347">
            <w:pPr>
              <w:spacing w:beforeLines="25" w:before="90"/>
              <w:jc w:val="center"/>
              <w:rPr>
                <w:rFonts w:ascii="Calibri" w:hAnsi="Calibri" w:cs="Calibri"/>
                <w:b/>
                <w:bCs/>
                <w:color w:val="000000" w:themeColor="text1"/>
              </w:rPr>
            </w:pPr>
            <w:r w:rsidRPr="00940BD4">
              <w:rPr>
                <w:rFonts w:ascii="Calibri" w:hAnsi="Calibri" w:cs="Calibri"/>
                <w:b/>
                <w:bCs/>
                <w:color w:val="000000" w:themeColor="text1"/>
              </w:rPr>
              <w:t>Marking</w:t>
            </w:r>
          </w:p>
        </w:tc>
        <w:tc>
          <w:tcPr>
            <w:tcW w:w="3095" w:type="dxa"/>
            <w:vAlign w:val="center"/>
          </w:tcPr>
          <w:p w:rsidR="0041414A" w:rsidRPr="00940BD4" w:rsidRDefault="0041414A" w:rsidP="0041414A">
            <w:pPr>
              <w:spacing w:beforeLines="25" w:before="90"/>
              <w:jc w:val="center"/>
              <w:rPr>
                <w:rFonts w:ascii="Calibri" w:hAnsi="Calibri" w:cs="Calibri"/>
                <w:b/>
                <w:bCs/>
                <w:color w:val="000000" w:themeColor="text1"/>
              </w:rPr>
            </w:pPr>
            <w:r w:rsidRPr="00940BD4">
              <w:rPr>
                <w:rFonts w:ascii="Calibri" w:hAnsi="Calibri" w:cs="Calibri"/>
                <w:b/>
                <w:bCs/>
                <w:color w:val="000000" w:themeColor="text1"/>
              </w:rPr>
              <w:t xml:space="preserve">Test Strategy </w:t>
            </w:r>
          </w:p>
        </w:tc>
      </w:tr>
      <w:tr w:rsidR="0041414A" w:rsidRPr="00940BD4" w:rsidTr="0041414A">
        <w:trPr>
          <w:trHeight w:val="390"/>
        </w:trPr>
        <w:tc>
          <w:tcPr>
            <w:tcW w:w="599" w:type="dxa"/>
            <w:vAlign w:val="center"/>
          </w:tcPr>
          <w:p w:rsidR="0041414A" w:rsidRPr="00940BD4" w:rsidRDefault="0041414A" w:rsidP="00EC234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1</w:t>
            </w:r>
          </w:p>
        </w:tc>
        <w:tc>
          <w:tcPr>
            <w:tcW w:w="3088" w:type="dxa"/>
            <w:vAlign w:val="center"/>
          </w:tcPr>
          <w:p w:rsidR="0041414A" w:rsidRPr="00940BD4" w:rsidRDefault="0041414A" w:rsidP="00EC2347">
            <w:pPr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Solder Paste Inspection</w:t>
            </w:r>
          </w:p>
        </w:tc>
        <w:tc>
          <w:tcPr>
            <w:tcW w:w="1134" w:type="dxa"/>
            <w:vAlign w:val="center"/>
          </w:tcPr>
          <w:p w:rsidR="0041414A" w:rsidRPr="00940BD4" w:rsidRDefault="0041414A" w:rsidP="00EC234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Y</w:t>
            </w:r>
          </w:p>
        </w:tc>
        <w:tc>
          <w:tcPr>
            <w:tcW w:w="1134" w:type="dxa"/>
            <w:vAlign w:val="center"/>
          </w:tcPr>
          <w:p w:rsidR="0041414A" w:rsidRPr="00940BD4" w:rsidRDefault="0041414A" w:rsidP="00EC234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SPI</w:t>
            </w:r>
          </w:p>
        </w:tc>
        <w:tc>
          <w:tcPr>
            <w:tcW w:w="3095" w:type="dxa"/>
            <w:vAlign w:val="center"/>
          </w:tcPr>
          <w:p w:rsidR="0041414A" w:rsidRPr="00940BD4" w:rsidRDefault="0041414A" w:rsidP="00EC2347">
            <w:pPr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100% After Screen Printing</w:t>
            </w:r>
          </w:p>
        </w:tc>
      </w:tr>
      <w:tr w:rsidR="0041414A" w:rsidRPr="00940BD4" w:rsidTr="0041414A">
        <w:trPr>
          <w:trHeight w:val="390"/>
        </w:trPr>
        <w:tc>
          <w:tcPr>
            <w:tcW w:w="599" w:type="dxa"/>
            <w:vAlign w:val="center"/>
          </w:tcPr>
          <w:p w:rsidR="0041414A" w:rsidRPr="00940BD4" w:rsidRDefault="0041414A" w:rsidP="00EC234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2</w:t>
            </w:r>
          </w:p>
        </w:tc>
        <w:tc>
          <w:tcPr>
            <w:tcW w:w="3088" w:type="dxa"/>
            <w:vAlign w:val="center"/>
          </w:tcPr>
          <w:p w:rsidR="0041414A" w:rsidRPr="00940BD4" w:rsidRDefault="0041414A" w:rsidP="00EC2347">
            <w:pPr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Auto Optical Inspection</w:t>
            </w:r>
          </w:p>
        </w:tc>
        <w:tc>
          <w:tcPr>
            <w:tcW w:w="1134" w:type="dxa"/>
            <w:vAlign w:val="center"/>
          </w:tcPr>
          <w:p w:rsidR="0041414A" w:rsidRPr="00940BD4" w:rsidRDefault="0041414A" w:rsidP="00EC234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Y</w:t>
            </w:r>
          </w:p>
        </w:tc>
        <w:tc>
          <w:tcPr>
            <w:tcW w:w="1134" w:type="dxa"/>
            <w:vAlign w:val="center"/>
          </w:tcPr>
          <w:p w:rsidR="0041414A" w:rsidRPr="00940BD4" w:rsidRDefault="0041414A" w:rsidP="00EC234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AOI</w:t>
            </w:r>
          </w:p>
        </w:tc>
        <w:tc>
          <w:tcPr>
            <w:tcW w:w="3095" w:type="dxa"/>
            <w:vAlign w:val="center"/>
          </w:tcPr>
          <w:p w:rsidR="0041414A" w:rsidRPr="00940BD4" w:rsidRDefault="0041414A" w:rsidP="00EC2347">
            <w:pPr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100% after Reflow</w:t>
            </w:r>
          </w:p>
        </w:tc>
      </w:tr>
      <w:tr w:rsidR="0041414A" w:rsidRPr="00940BD4" w:rsidTr="0041414A">
        <w:trPr>
          <w:trHeight w:val="390"/>
        </w:trPr>
        <w:tc>
          <w:tcPr>
            <w:tcW w:w="599" w:type="dxa"/>
            <w:vAlign w:val="center"/>
          </w:tcPr>
          <w:p w:rsidR="0041414A" w:rsidRPr="00940BD4" w:rsidRDefault="0041414A" w:rsidP="00EC234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3</w:t>
            </w:r>
          </w:p>
        </w:tc>
        <w:tc>
          <w:tcPr>
            <w:tcW w:w="3088" w:type="dxa"/>
            <w:vAlign w:val="center"/>
          </w:tcPr>
          <w:p w:rsidR="0041414A" w:rsidRPr="00940BD4" w:rsidRDefault="0041414A" w:rsidP="00EC2347">
            <w:pPr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X-ray Inspection</w:t>
            </w:r>
          </w:p>
        </w:tc>
        <w:tc>
          <w:tcPr>
            <w:tcW w:w="1134" w:type="dxa"/>
            <w:vAlign w:val="center"/>
          </w:tcPr>
          <w:p w:rsidR="0041414A" w:rsidRPr="00940BD4" w:rsidRDefault="0041414A" w:rsidP="00EC234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Y</w:t>
            </w:r>
          </w:p>
        </w:tc>
        <w:tc>
          <w:tcPr>
            <w:tcW w:w="1134" w:type="dxa"/>
            <w:vAlign w:val="center"/>
          </w:tcPr>
          <w:p w:rsidR="0041414A" w:rsidRPr="00940BD4" w:rsidRDefault="0041414A" w:rsidP="00EC234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X-ray</w:t>
            </w:r>
          </w:p>
        </w:tc>
        <w:tc>
          <w:tcPr>
            <w:tcW w:w="3095" w:type="dxa"/>
            <w:vAlign w:val="center"/>
          </w:tcPr>
          <w:p w:rsidR="0041414A" w:rsidRPr="00940BD4" w:rsidRDefault="0041414A" w:rsidP="0041414A">
            <w:pPr>
              <w:ind w:left="192" w:hangingChars="80" w:hanging="192"/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Mass Production: 2pcs/</w:t>
            </w:r>
            <w:proofErr w:type="spellStart"/>
            <w:r w:rsidRPr="00940BD4">
              <w:rPr>
                <w:rFonts w:ascii="Calibri" w:hAnsi="Calibri" w:cs="Calibri"/>
                <w:color w:val="000000" w:themeColor="text1"/>
              </w:rPr>
              <w:t>hrs</w:t>
            </w:r>
            <w:proofErr w:type="spellEnd"/>
            <w:r w:rsidRPr="00940BD4">
              <w:rPr>
                <w:rFonts w:ascii="Calibri" w:hAnsi="Calibri" w:cs="Calibri"/>
                <w:color w:val="000000" w:themeColor="text1"/>
              </w:rPr>
              <w:t xml:space="preserve"> (Sampling)</w:t>
            </w:r>
          </w:p>
        </w:tc>
      </w:tr>
      <w:tr w:rsidR="0041414A" w:rsidRPr="00940BD4" w:rsidTr="0041414A">
        <w:trPr>
          <w:trHeight w:val="390"/>
        </w:trPr>
        <w:tc>
          <w:tcPr>
            <w:tcW w:w="599" w:type="dxa"/>
            <w:vAlign w:val="center"/>
          </w:tcPr>
          <w:p w:rsidR="0041414A" w:rsidRPr="00940BD4" w:rsidRDefault="0041414A" w:rsidP="00EC234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4</w:t>
            </w:r>
          </w:p>
        </w:tc>
        <w:tc>
          <w:tcPr>
            <w:tcW w:w="3088" w:type="dxa"/>
            <w:vAlign w:val="center"/>
          </w:tcPr>
          <w:p w:rsidR="0041414A" w:rsidRPr="00940BD4" w:rsidRDefault="0041414A" w:rsidP="00EC2347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ICT/</w:t>
            </w:r>
            <w:r w:rsidRPr="00940BD4">
              <w:rPr>
                <w:rFonts w:ascii="Calibri" w:hAnsi="Calibri" w:cs="Calibri"/>
                <w:color w:val="000000" w:themeColor="text1"/>
              </w:rPr>
              <w:t xml:space="preserve"> Boundary Scan</w:t>
            </w:r>
          </w:p>
        </w:tc>
        <w:tc>
          <w:tcPr>
            <w:tcW w:w="1134" w:type="dxa"/>
            <w:vAlign w:val="center"/>
          </w:tcPr>
          <w:p w:rsidR="0041414A" w:rsidRPr="00940BD4" w:rsidRDefault="0041414A" w:rsidP="00EC234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Y</w:t>
            </w:r>
          </w:p>
        </w:tc>
        <w:tc>
          <w:tcPr>
            <w:tcW w:w="1134" w:type="dxa"/>
            <w:vAlign w:val="center"/>
          </w:tcPr>
          <w:p w:rsidR="0041414A" w:rsidRPr="00940BD4" w:rsidRDefault="0041414A" w:rsidP="0041414A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ICT/</w:t>
            </w:r>
            <w:r>
              <w:rPr>
                <w:rFonts w:ascii="Calibri" w:hAnsi="Calibri" w:cs="Calibri"/>
                <w:color w:val="000000" w:themeColor="text1"/>
              </w:rPr>
              <w:t>JTAG</w:t>
            </w:r>
          </w:p>
        </w:tc>
        <w:tc>
          <w:tcPr>
            <w:tcW w:w="3095" w:type="dxa"/>
            <w:vAlign w:val="center"/>
          </w:tcPr>
          <w:p w:rsidR="0041414A" w:rsidRPr="00940BD4" w:rsidRDefault="0041414A" w:rsidP="0041414A">
            <w:pPr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 xml:space="preserve">100% </w:t>
            </w:r>
          </w:p>
        </w:tc>
      </w:tr>
      <w:tr w:rsidR="0041414A" w:rsidRPr="00940BD4" w:rsidTr="0041414A">
        <w:trPr>
          <w:trHeight w:val="390"/>
        </w:trPr>
        <w:tc>
          <w:tcPr>
            <w:tcW w:w="599" w:type="dxa"/>
            <w:vAlign w:val="center"/>
          </w:tcPr>
          <w:p w:rsidR="0041414A" w:rsidRPr="00940BD4" w:rsidRDefault="002B10A3" w:rsidP="00EC2347">
            <w:pPr>
              <w:spacing w:beforeLines="25" w:before="90"/>
              <w:jc w:val="center"/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5</w:t>
            </w:r>
          </w:p>
        </w:tc>
        <w:tc>
          <w:tcPr>
            <w:tcW w:w="3088" w:type="dxa"/>
            <w:vAlign w:val="center"/>
          </w:tcPr>
          <w:p w:rsidR="0041414A" w:rsidRPr="00940BD4" w:rsidRDefault="0041414A" w:rsidP="00EC2347">
            <w:pPr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PCBA Functional Test</w:t>
            </w:r>
          </w:p>
        </w:tc>
        <w:tc>
          <w:tcPr>
            <w:tcW w:w="1134" w:type="dxa"/>
            <w:vAlign w:val="center"/>
          </w:tcPr>
          <w:p w:rsidR="0041414A" w:rsidRPr="00940BD4" w:rsidRDefault="0041414A" w:rsidP="00EC234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Y</w:t>
            </w:r>
          </w:p>
        </w:tc>
        <w:tc>
          <w:tcPr>
            <w:tcW w:w="1134" w:type="dxa"/>
            <w:vAlign w:val="center"/>
          </w:tcPr>
          <w:p w:rsidR="0041414A" w:rsidRPr="00940BD4" w:rsidRDefault="0041414A" w:rsidP="00EC2347">
            <w:pPr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  <w:tc>
          <w:tcPr>
            <w:tcW w:w="3095" w:type="dxa"/>
            <w:vAlign w:val="center"/>
          </w:tcPr>
          <w:p w:rsidR="0041414A" w:rsidRPr="0041414A" w:rsidRDefault="0041414A" w:rsidP="0041414A">
            <w:pPr>
              <w:spacing w:beforeLines="25" w:before="90"/>
              <w:rPr>
                <w:rFonts w:ascii="Calibri" w:hAnsi="Calibri" w:cs="Calibri"/>
                <w:color w:val="000000" w:themeColor="text1"/>
              </w:rPr>
            </w:pPr>
            <w:r w:rsidRPr="0041414A">
              <w:rPr>
                <w:rFonts w:ascii="Calibri" w:hAnsi="Calibri" w:cs="Calibri"/>
                <w:color w:val="000000" w:themeColor="text1"/>
              </w:rPr>
              <w:t>100%</w:t>
            </w:r>
          </w:p>
        </w:tc>
      </w:tr>
      <w:tr w:rsidR="0041414A" w:rsidRPr="00940BD4" w:rsidTr="0041414A">
        <w:trPr>
          <w:trHeight w:val="390"/>
        </w:trPr>
        <w:tc>
          <w:tcPr>
            <w:tcW w:w="599" w:type="dxa"/>
            <w:vAlign w:val="center"/>
          </w:tcPr>
          <w:p w:rsidR="0041414A" w:rsidRPr="00940BD4" w:rsidRDefault="002B10A3" w:rsidP="00EC2347">
            <w:pPr>
              <w:spacing w:beforeLines="25" w:before="90"/>
              <w:jc w:val="center"/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6</w:t>
            </w:r>
          </w:p>
        </w:tc>
        <w:tc>
          <w:tcPr>
            <w:tcW w:w="3088" w:type="dxa"/>
            <w:vAlign w:val="center"/>
          </w:tcPr>
          <w:p w:rsidR="0041414A" w:rsidRPr="00940BD4" w:rsidRDefault="0041414A" w:rsidP="00EC2347">
            <w:pPr>
              <w:spacing w:beforeLines="25" w:before="90"/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Burn-in Test</w:t>
            </w:r>
          </w:p>
        </w:tc>
        <w:tc>
          <w:tcPr>
            <w:tcW w:w="1134" w:type="dxa"/>
            <w:vAlign w:val="center"/>
          </w:tcPr>
          <w:p w:rsidR="0041414A" w:rsidRPr="00940BD4" w:rsidRDefault="0041414A" w:rsidP="00EC2347">
            <w:pPr>
              <w:spacing w:beforeLines="25" w:before="9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Y</w:t>
            </w:r>
          </w:p>
        </w:tc>
        <w:tc>
          <w:tcPr>
            <w:tcW w:w="1134" w:type="dxa"/>
            <w:vAlign w:val="center"/>
          </w:tcPr>
          <w:p w:rsidR="0041414A" w:rsidRPr="00940BD4" w:rsidRDefault="0041414A" w:rsidP="00EC2347">
            <w:pPr>
              <w:spacing w:beforeLines="25" w:before="90"/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  <w:tc>
          <w:tcPr>
            <w:tcW w:w="3095" w:type="dxa"/>
            <w:vAlign w:val="center"/>
          </w:tcPr>
          <w:p w:rsidR="0041414A" w:rsidRPr="002B10A3" w:rsidRDefault="0041414A" w:rsidP="002B10A3">
            <w:pPr>
              <w:spacing w:beforeLines="25" w:before="90"/>
              <w:rPr>
                <w:rFonts w:ascii="Calibri" w:hAnsi="Calibri" w:cs="Calibri"/>
                <w:color w:val="000000" w:themeColor="text1"/>
              </w:rPr>
            </w:pPr>
            <w:r w:rsidRPr="002B10A3">
              <w:rPr>
                <w:rFonts w:ascii="Calibri" w:hAnsi="Calibri" w:cs="Calibri"/>
                <w:color w:val="000000" w:themeColor="text1"/>
              </w:rPr>
              <w:t>100%.</w:t>
            </w:r>
          </w:p>
        </w:tc>
      </w:tr>
      <w:tr w:rsidR="0041414A" w:rsidRPr="00940BD4" w:rsidTr="0041414A">
        <w:trPr>
          <w:trHeight w:val="390"/>
        </w:trPr>
        <w:tc>
          <w:tcPr>
            <w:tcW w:w="599" w:type="dxa"/>
            <w:vAlign w:val="center"/>
          </w:tcPr>
          <w:p w:rsidR="0041414A" w:rsidRPr="00940BD4" w:rsidRDefault="002B10A3" w:rsidP="00EC2347">
            <w:pPr>
              <w:spacing w:beforeLines="25" w:before="90"/>
              <w:jc w:val="center"/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7</w:t>
            </w:r>
          </w:p>
        </w:tc>
        <w:tc>
          <w:tcPr>
            <w:tcW w:w="3088" w:type="dxa"/>
            <w:vAlign w:val="center"/>
          </w:tcPr>
          <w:p w:rsidR="0041414A" w:rsidRPr="00940BD4" w:rsidRDefault="0041414A" w:rsidP="00EC2347">
            <w:pPr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 xml:space="preserve">Final Functional Test </w:t>
            </w:r>
          </w:p>
        </w:tc>
        <w:tc>
          <w:tcPr>
            <w:tcW w:w="1134" w:type="dxa"/>
            <w:vAlign w:val="center"/>
          </w:tcPr>
          <w:p w:rsidR="0041414A" w:rsidRPr="00940BD4" w:rsidRDefault="0041414A" w:rsidP="00EC234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Y</w:t>
            </w:r>
          </w:p>
        </w:tc>
        <w:tc>
          <w:tcPr>
            <w:tcW w:w="1134" w:type="dxa"/>
            <w:vAlign w:val="center"/>
          </w:tcPr>
          <w:p w:rsidR="0041414A" w:rsidRPr="00940BD4" w:rsidRDefault="0041414A" w:rsidP="00EC2347">
            <w:pPr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  <w:tc>
          <w:tcPr>
            <w:tcW w:w="3095" w:type="dxa"/>
            <w:vAlign w:val="center"/>
          </w:tcPr>
          <w:p w:rsidR="0041414A" w:rsidRPr="00940BD4" w:rsidRDefault="0041414A" w:rsidP="00EC2347">
            <w:pPr>
              <w:rPr>
                <w:rFonts w:ascii="Calibri" w:hAnsi="Calibri" w:cs="Calibri"/>
                <w:color w:val="000000" w:themeColor="text1"/>
              </w:rPr>
            </w:pPr>
            <w:r w:rsidRPr="00940BD4">
              <w:rPr>
                <w:rFonts w:ascii="Calibri" w:hAnsi="Calibri" w:cs="Calibri"/>
                <w:color w:val="000000" w:themeColor="text1"/>
              </w:rPr>
              <w:t>100%</w:t>
            </w:r>
          </w:p>
        </w:tc>
      </w:tr>
      <w:tr w:rsidR="0041414A" w:rsidRPr="00940BD4" w:rsidTr="0041414A">
        <w:trPr>
          <w:trHeight w:val="390"/>
        </w:trPr>
        <w:tc>
          <w:tcPr>
            <w:tcW w:w="599" w:type="dxa"/>
            <w:vAlign w:val="center"/>
          </w:tcPr>
          <w:p w:rsidR="0041414A" w:rsidRPr="00940BD4" w:rsidRDefault="002B10A3" w:rsidP="00EC2347">
            <w:pPr>
              <w:spacing w:beforeLines="25" w:before="90"/>
              <w:jc w:val="center"/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8</w:t>
            </w:r>
          </w:p>
        </w:tc>
        <w:tc>
          <w:tcPr>
            <w:tcW w:w="3088" w:type="dxa"/>
            <w:vAlign w:val="center"/>
          </w:tcPr>
          <w:p w:rsidR="0041414A" w:rsidRPr="00940BD4" w:rsidRDefault="0041414A" w:rsidP="00EC2347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F</w:t>
            </w:r>
            <w:r>
              <w:rPr>
                <w:rFonts w:ascii="Calibri" w:hAnsi="Calibri" w:cs="Calibri"/>
                <w:color w:val="000000" w:themeColor="text1"/>
              </w:rPr>
              <w:t>QC</w:t>
            </w:r>
          </w:p>
        </w:tc>
        <w:tc>
          <w:tcPr>
            <w:tcW w:w="1134" w:type="dxa"/>
            <w:vAlign w:val="center"/>
          </w:tcPr>
          <w:p w:rsidR="0041414A" w:rsidRPr="00940BD4" w:rsidRDefault="0041414A" w:rsidP="00EC234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 w:hint="eastAsia"/>
                <w:color w:val="000000" w:themeColor="text1"/>
              </w:rPr>
              <w:t>Y</w:t>
            </w:r>
          </w:p>
        </w:tc>
        <w:tc>
          <w:tcPr>
            <w:tcW w:w="1134" w:type="dxa"/>
            <w:vAlign w:val="center"/>
          </w:tcPr>
          <w:p w:rsidR="0041414A" w:rsidRPr="00940BD4" w:rsidRDefault="0041414A" w:rsidP="00EC2347">
            <w:pPr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  <w:tc>
          <w:tcPr>
            <w:tcW w:w="3095" w:type="dxa"/>
            <w:vAlign w:val="center"/>
          </w:tcPr>
          <w:p w:rsidR="0041414A" w:rsidRPr="00940BD4" w:rsidRDefault="0041414A" w:rsidP="00EC2347">
            <w:pPr>
              <w:rPr>
                <w:rFonts w:ascii="Calibri" w:hAnsi="Calibri" w:cs="Calibri"/>
                <w:color w:val="000000" w:themeColor="text1"/>
              </w:rPr>
            </w:pPr>
            <w:r w:rsidRPr="0041414A">
              <w:rPr>
                <w:rFonts w:ascii="Calibri" w:hAnsi="Calibri" w:cs="Calibri" w:hint="eastAsia"/>
                <w:color w:val="000000" w:themeColor="text1"/>
              </w:rPr>
              <w:t>AQL: 0.65</w:t>
            </w:r>
          </w:p>
        </w:tc>
      </w:tr>
    </w:tbl>
    <w:p w:rsidR="00EC2347" w:rsidRPr="00EC2347" w:rsidRDefault="00EC2347" w:rsidP="00EC2347"/>
    <w:p w:rsidR="0041414A" w:rsidRPr="00940BD4" w:rsidRDefault="0041414A" w:rsidP="0041414A">
      <w:pPr>
        <w:pStyle w:val="2"/>
        <w:keepLines/>
        <w:widowControl/>
        <w:spacing w:before="360" w:after="120" w:line="276" w:lineRule="auto"/>
        <w:rPr>
          <w:rFonts w:ascii="Calibri" w:eastAsia="Quicksand" w:hAnsi="Calibri" w:cs="Calibri"/>
          <w:b w:val="0"/>
          <w:color w:val="000000" w:themeColor="text1"/>
          <w:sz w:val="24"/>
          <w:szCs w:val="24"/>
        </w:rPr>
      </w:pPr>
      <w:bookmarkStart w:id="47" w:name="_Toc62232034"/>
      <w:r>
        <w:rPr>
          <w:color w:val="000000" w:themeColor="text1"/>
          <w:sz w:val="24"/>
        </w:rPr>
        <w:t xml:space="preserve">3.3 </w:t>
      </w:r>
      <w:bookmarkStart w:id="48" w:name="_Toc19809931"/>
      <w:r w:rsidRPr="00940BD4">
        <w:rPr>
          <w:rFonts w:ascii="Calibri" w:eastAsia="Quicksand" w:hAnsi="Calibri" w:cs="Calibri"/>
          <w:color w:val="000000" w:themeColor="text1"/>
          <w:sz w:val="24"/>
          <w:szCs w:val="24"/>
        </w:rPr>
        <w:t>Product Functional Test Coverage</w:t>
      </w:r>
      <w:bookmarkEnd w:id="47"/>
      <w:bookmarkEnd w:id="48"/>
    </w:p>
    <w:tbl>
      <w:tblPr>
        <w:tblW w:w="106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498"/>
        <w:gridCol w:w="3641"/>
        <w:gridCol w:w="1701"/>
        <w:gridCol w:w="1134"/>
        <w:gridCol w:w="1701"/>
        <w:gridCol w:w="992"/>
        <w:gridCol w:w="992"/>
      </w:tblGrid>
      <w:tr w:rsidR="005D051F" w:rsidRPr="00243EDF" w:rsidTr="005D051F">
        <w:trPr>
          <w:cantSplit/>
        </w:trPr>
        <w:tc>
          <w:tcPr>
            <w:tcW w:w="498" w:type="dxa"/>
            <w:vAlign w:val="center"/>
          </w:tcPr>
          <w:p w:rsidR="005D051F" w:rsidRPr="00243EDF" w:rsidRDefault="005D051F" w:rsidP="00243EDF">
            <w:pPr>
              <w:widowControl/>
              <w:jc w:val="center"/>
              <w:rPr>
                <w:rFonts w:ascii="Arial" w:hAnsi="Arial" w:cs="Arial"/>
                <w:b/>
                <w:bCs/>
                <w:color w:val="000000"/>
                <w:kern w:val="0"/>
                <w:sz w:val="22"/>
                <w:szCs w:val="22"/>
              </w:rPr>
            </w:pPr>
            <w:r w:rsidRPr="00243EDF">
              <w:rPr>
                <w:rFonts w:ascii="Arial" w:hAnsi="Arial" w:cs="Arial"/>
                <w:b/>
                <w:bCs/>
                <w:color w:val="000000"/>
                <w:kern w:val="0"/>
                <w:sz w:val="22"/>
                <w:szCs w:val="22"/>
              </w:rPr>
              <w:t>No.</w:t>
            </w:r>
          </w:p>
        </w:tc>
        <w:tc>
          <w:tcPr>
            <w:tcW w:w="3641" w:type="dxa"/>
            <w:vAlign w:val="center"/>
          </w:tcPr>
          <w:p w:rsidR="005D051F" w:rsidRPr="00243EDF" w:rsidRDefault="005D051F" w:rsidP="00243EDF">
            <w:pPr>
              <w:widowControl/>
              <w:jc w:val="center"/>
              <w:rPr>
                <w:rFonts w:ascii="Arial" w:hAnsi="Arial" w:cs="Arial"/>
                <w:b/>
                <w:bCs/>
                <w:color w:val="000000"/>
                <w:kern w:val="0"/>
                <w:sz w:val="22"/>
                <w:szCs w:val="22"/>
              </w:rPr>
            </w:pPr>
            <w:r w:rsidRPr="00243EDF">
              <w:rPr>
                <w:rFonts w:ascii="Arial" w:hAnsi="Arial" w:cs="Arial"/>
                <w:b/>
                <w:bCs/>
                <w:color w:val="000000"/>
                <w:kern w:val="0"/>
                <w:sz w:val="22"/>
                <w:szCs w:val="22"/>
              </w:rPr>
              <w:t>Test Item</w:t>
            </w:r>
          </w:p>
        </w:tc>
        <w:tc>
          <w:tcPr>
            <w:tcW w:w="1701" w:type="dxa"/>
            <w:vAlign w:val="center"/>
          </w:tcPr>
          <w:p w:rsidR="005D051F" w:rsidRPr="00243EDF" w:rsidRDefault="005D051F" w:rsidP="00243EDF">
            <w:pPr>
              <w:widowControl/>
              <w:jc w:val="center"/>
              <w:rPr>
                <w:rFonts w:ascii="Arial" w:hAnsi="Arial" w:cs="Arial"/>
                <w:b/>
                <w:bCs/>
                <w:color w:val="000000"/>
                <w:kern w:val="0"/>
                <w:sz w:val="22"/>
                <w:szCs w:val="22"/>
              </w:rPr>
            </w:pPr>
            <w:r w:rsidRPr="00243EDF">
              <w:rPr>
                <w:rFonts w:ascii="Arial" w:hAnsi="Arial" w:cs="Arial"/>
                <w:b/>
                <w:bCs/>
                <w:color w:val="000000"/>
                <w:kern w:val="0"/>
                <w:sz w:val="22"/>
                <w:szCs w:val="22"/>
              </w:rPr>
              <w:t>PCBA Functional Test</w:t>
            </w:r>
          </w:p>
        </w:tc>
        <w:tc>
          <w:tcPr>
            <w:tcW w:w="1134" w:type="dxa"/>
            <w:vAlign w:val="center"/>
          </w:tcPr>
          <w:p w:rsidR="005D051F" w:rsidRPr="00243EDF" w:rsidRDefault="005D051F" w:rsidP="00243EDF">
            <w:pPr>
              <w:widowControl/>
              <w:jc w:val="center"/>
              <w:rPr>
                <w:rFonts w:ascii="Arial" w:hAnsi="Arial" w:cs="Arial"/>
                <w:b/>
                <w:bCs/>
                <w:color w:val="000000"/>
                <w:kern w:val="0"/>
                <w:sz w:val="22"/>
                <w:szCs w:val="20"/>
              </w:rPr>
            </w:pPr>
            <w:r w:rsidRPr="00243EDF">
              <w:rPr>
                <w:rFonts w:ascii="Arial" w:hAnsi="Arial" w:cs="Arial" w:hint="eastAsia"/>
                <w:b/>
                <w:bCs/>
                <w:color w:val="000000"/>
                <w:kern w:val="0"/>
                <w:sz w:val="22"/>
                <w:szCs w:val="20"/>
              </w:rPr>
              <w:t>Burn-in</w:t>
            </w:r>
          </w:p>
        </w:tc>
        <w:tc>
          <w:tcPr>
            <w:tcW w:w="1701" w:type="dxa"/>
            <w:vAlign w:val="center"/>
          </w:tcPr>
          <w:p w:rsidR="005D051F" w:rsidRPr="00243EDF" w:rsidRDefault="005D051F" w:rsidP="00243EDF">
            <w:pPr>
              <w:widowControl/>
              <w:jc w:val="center"/>
              <w:rPr>
                <w:rFonts w:ascii="Arial" w:hAnsi="Arial" w:cs="Arial"/>
                <w:b/>
                <w:bCs/>
                <w:color w:val="000000"/>
                <w:kern w:val="0"/>
                <w:sz w:val="22"/>
                <w:szCs w:val="22"/>
              </w:rPr>
            </w:pPr>
            <w:r w:rsidRPr="00243EDF">
              <w:rPr>
                <w:rFonts w:ascii="Arial" w:hAnsi="Arial" w:cs="Arial"/>
                <w:b/>
                <w:bCs/>
                <w:color w:val="000000"/>
                <w:kern w:val="0"/>
                <w:sz w:val="22"/>
                <w:szCs w:val="22"/>
              </w:rPr>
              <w:t>Final Functional Test</w:t>
            </w:r>
          </w:p>
        </w:tc>
        <w:tc>
          <w:tcPr>
            <w:tcW w:w="992" w:type="dxa"/>
          </w:tcPr>
          <w:p w:rsidR="005D051F" w:rsidRPr="00243EDF" w:rsidRDefault="005D051F" w:rsidP="00243EDF">
            <w:pPr>
              <w:widowControl/>
              <w:jc w:val="center"/>
              <w:rPr>
                <w:rFonts w:ascii="Arial" w:hAnsi="Arial" w:cs="Arial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kern w:val="0"/>
                <w:sz w:val="22"/>
                <w:szCs w:val="22"/>
              </w:rPr>
              <w:t>FQC</w:t>
            </w:r>
          </w:p>
        </w:tc>
        <w:tc>
          <w:tcPr>
            <w:tcW w:w="992" w:type="dxa"/>
            <w:vAlign w:val="center"/>
          </w:tcPr>
          <w:p w:rsidR="005D051F" w:rsidRPr="00243EDF" w:rsidRDefault="005D051F" w:rsidP="00243EDF">
            <w:pPr>
              <w:widowControl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 w:rsidRPr="00243EDF">
              <w:rPr>
                <w:rFonts w:ascii="Arial" w:hAnsi="Arial" w:cs="Arial"/>
                <w:b/>
                <w:bCs/>
                <w:color w:val="000000"/>
                <w:kern w:val="0"/>
                <w:sz w:val="22"/>
                <w:szCs w:val="22"/>
              </w:rPr>
              <w:t>Remark</w:t>
            </w:r>
          </w:p>
        </w:tc>
      </w:tr>
      <w:tr w:rsidR="005D051F" w:rsidRPr="00243EDF" w:rsidTr="005D051F">
        <w:trPr>
          <w:cantSplit/>
          <w:trHeight w:val="263"/>
        </w:trPr>
        <w:tc>
          <w:tcPr>
            <w:tcW w:w="498" w:type="dxa"/>
            <w:vAlign w:val="center"/>
          </w:tcPr>
          <w:p w:rsidR="005D051F" w:rsidRPr="005D051F" w:rsidRDefault="005D051F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641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SW3 DIP SWITCH checking</w:t>
            </w:r>
          </w:p>
        </w:tc>
        <w:tc>
          <w:tcPr>
            <w:tcW w:w="1701" w:type="dxa"/>
            <w:vAlign w:val="center"/>
          </w:tcPr>
          <w:p w:rsidR="005D051F" w:rsidRPr="00243EDF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1134" w:type="dxa"/>
            <w:vAlign w:val="center"/>
          </w:tcPr>
          <w:p w:rsidR="005D051F" w:rsidRPr="00243EDF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1701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E06FBD" w:rsidRPr="00243EDF" w:rsidTr="005D051F">
        <w:trPr>
          <w:cantSplit/>
          <w:trHeight w:val="263"/>
        </w:trPr>
        <w:tc>
          <w:tcPr>
            <w:tcW w:w="498" w:type="dxa"/>
            <w:vAlign w:val="center"/>
          </w:tcPr>
          <w:p w:rsidR="00E06FBD" w:rsidRPr="005D051F" w:rsidRDefault="00E06FBD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641" w:type="dxa"/>
            <w:vAlign w:val="center"/>
          </w:tcPr>
          <w:p w:rsidR="00E06FBD" w:rsidRDefault="00E06FBD" w:rsidP="00243EDF">
            <w:pPr>
              <w:widowControl/>
              <w:spacing w:line="276" w:lineRule="auto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J5 jumper insert</w:t>
            </w:r>
          </w:p>
        </w:tc>
        <w:tc>
          <w:tcPr>
            <w:tcW w:w="1701" w:type="dxa"/>
            <w:vAlign w:val="center"/>
          </w:tcPr>
          <w:p w:rsidR="00E06FBD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X</w:t>
            </w:r>
          </w:p>
        </w:tc>
        <w:tc>
          <w:tcPr>
            <w:tcW w:w="1134" w:type="dxa"/>
            <w:vAlign w:val="center"/>
          </w:tcPr>
          <w:p w:rsidR="00E06FBD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1701" w:type="dxa"/>
            <w:vAlign w:val="center"/>
          </w:tcPr>
          <w:p w:rsidR="00E06FBD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X</w:t>
            </w:r>
          </w:p>
        </w:tc>
        <w:tc>
          <w:tcPr>
            <w:tcW w:w="992" w:type="dxa"/>
          </w:tcPr>
          <w:p w:rsidR="00E06FBD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X</w:t>
            </w:r>
          </w:p>
        </w:tc>
        <w:tc>
          <w:tcPr>
            <w:tcW w:w="992" w:type="dxa"/>
            <w:vAlign w:val="center"/>
          </w:tcPr>
          <w:p w:rsidR="00E06FBD" w:rsidRPr="00243EDF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5D051F" w:rsidRPr="00243EDF" w:rsidTr="005D051F">
        <w:trPr>
          <w:cantSplit/>
        </w:trPr>
        <w:tc>
          <w:tcPr>
            <w:tcW w:w="498" w:type="dxa"/>
            <w:vAlign w:val="center"/>
          </w:tcPr>
          <w:p w:rsidR="005D051F" w:rsidRPr="005D051F" w:rsidRDefault="005D051F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641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U-boot message check</w:t>
            </w:r>
          </w:p>
        </w:tc>
        <w:tc>
          <w:tcPr>
            <w:tcW w:w="1701" w:type="dxa"/>
            <w:vAlign w:val="center"/>
          </w:tcPr>
          <w:p w:rsidR="005D051F" w:rsidRPr="00243EDF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1134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055249" w:rsidRPr="00243EDF" w:rsidTr="005D051F">
        <w:trPr>
          <w:cantSplit/>
        </w:trPr>
        <w:tc>
          <w:tcPr>
            <w:tcW w:w="498" w:type="dxa"/>
            <w:vAlign w:val="center"/>
          </w:tcPr>
          <w:p w:rsidR="00055249" w:rsidRPr="005D051F" w:rsidRDefault="00055249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641" w:type="dxa"/>
            <w:vAlign w:val="center"/>
          </w:tcPr>
          <w:p w:rsidR="00055249" w:rsidRDefault="00055249" w:rsidP="00243EDF">
            <w:pPr>
              <w:widowControl/>
              <w:spacing w:line="276" w:lineRule="auto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eMMC</w:t>
            </w:r>
            <w:proofErr w:type="spellEnd"/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 xml:space="preserve"> SLC Mode check</w:t>
            </w:r>
          </w:p>
        </w:tc>
        <w:tc>
          <w:tcPr>
            <w:tcW w:w="1701" w:type="dxa"/>
            <w:vAlign w:val="center"/>
          </w:tcPr>
          <w:p w:rsidR="00055249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1134" w:type="dxa"/>
            <w:vAlign w:val="center"/>
          </w:tcPr>
          <w:p w:rsidR="00055249" w:rsidRPr="00243EDF" w:rsidRDefault="00055249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:rsidR="00055249" w:rsidRDefault="00055249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</w:tcPr>
          <w:p w:rsidR="00055249" w:rsidRPr="00243EDF" w:rsidRDefault="00055249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:rsidR="00055249" w:rsidRPr="00243EDF" w:rsidRDefault="00055249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5D051F" w:rsidRPr="00243EDF" w:rsidTr="005D051F">
        <w:trPr>
          <w:cantSplit/>
        </w:trPr>
        <w:tc>
          <w:tcPr>
            <w:tcW w:w="498" w:type="dxa"/>
            <w:vAlign w:val="center"/>
          </w:tcPr>
          <w:p w:rsidR="005D051F" w:rsidRPr="005D051F" w:rsidRDefault="005D051F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641" w:type="dxa"/>
            <w:vAlign w:val="center"/>
          </w:tcPr>
          <w:p w:rsidR="005D051F" w:rsidRPr="00243EDF" w:rsidRDefault="005D051F" w:rsidP="005D051F">
            <w:pPr>
              <w:widowControl/>
              <w:spacing w:line="276" w:lineRule="auto"/>
              <w:rPr>
                <w:rFonts w:ascii="Arial" w:eastAsia="SimSun" w:hAnsi="Arial" w:cs="Arial"/>
                <w:color w:val="000000"/>
                <w:kern w:val="0"/>
                <w:sz w:val="22"/>
                <w:szCs w:val="22"/>
                <w:lang w:eastAsia="zh-CN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Ethernet Test</w:t>
            </w:r>
          </w:p>
        </w:tc>
        <w:tc>
          <w:tcPr>
            <w:tcW w:w="1701" w:type="dxa"/>
            <w:vAlign w:val="center"/>
          </w:tcPr>
          <w:p w:rsidR="005D051F" w:rsidRPr="00243EDF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1134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:rsidR="005D051F" w:rsidRPr="00243EDF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992" w:type="dxa"/>
          </w:tcPr>
          <w:p w:rsidR="005D051F" w:rsidRPr="00243EDF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992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055249" w:rsidRPr="00243EDF" w:rsidTr="005D051F">
        <w:trPr>
          <w:cantSplit/>
        </w:trPr>
        <w:tc>
          <w:tcPr>
            <w:tcW w:w="498" w:type="dxa"/>
            <w:vAlign w:val="center"/>
          </w:tcPr>
          <w:p w:rsidR="00055249" w:rsidRPr="005D051F" w:rsidRDefault="00055249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c</w:t>
            </w:r>
          </w:p>
        </w:tc>
        <w:tc>
          <w:tcPr>
            <w:tcW w:w="3641" w:type="dxa"/>
            <w:vAlign w:val="center"/>
          </w:tcPr>
          <w:p w:rsidR="00055249" w:rsidRDefault="00055249" w:rsidP="005D051F">
            <w:pPr>
              <w:widowControl/>
              <w:spacing w:line="276" w:lineRule="auto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Check software version</w:t>
            </w:r>
          </w:p>
        </w:tc>
        <w:tc>
          <w:tcPr>
            <w:tcW w:w="1701" w:type="dxa"/>
            <w:vAlign w:val="center"/>
          </w:tcPr>
          <w:p w:rsidR="00055249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1134" w:type="dxa"/>
            <w:vAlign w:val="center"/>
          </w:tcPr>
          <w:p w:rsidR="00055249" w:rsidRPr="00243EDF" w:rsidRDefault="00055249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:rsidR="00055249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992" w:type="dxa"/>
          </w:tcPr>
          <w:p w:rsidR="00055249" w:rsidRDefault="00055249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:rsidR="00055249" w:rsidRPr="00243EDF" w:rsidRDefault="00055249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5D051F" w:rsidRPr="00243EDF" w:rsidTr="005D051F">
        <w:trPr>
          <w:cantSplit/>
        </w:trPr>
        <w:tc>
          <w:tcPr>
            <w:tcW w:w="498" w:type="dxa"/>
            <w:vAlign w:val="center"/>
          </w:tcPr>
          <w:p w:rsidR="005D051F" w:rsidRPr="005D051F" w:rsidRDefault="005D051F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641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rPr>
                <w:rFonts w:ascii="Arial" w:eastAsia="SimSun" w:hAnsi="Arial" w:cs="Arial"/>
                <w:color w:val="000000"/>
                <w:kern w:val="0"/>
                <w:sz w:val="22"/>
                <w:szCs w:val="22"/>
                <w:lang w:eastAsia="zh-CN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MAC setting</w:t>
            </w:r>
          </w:p>
        </w:tc>
        <w:tc>
          <w:tcPr>
            <w:tcW w:w="1701" w:type="dxa"/>
            <w:vAlign w:val="center"/>
          </w:tcPr>
          <w:p w:rsidR="005D051F" w:rsidRPr="00012BF5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1134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:rsidR="005D051F" w:rsidRPr="00012BF5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5D051F" w:rsidRPr="00243EDF" w:rsidTr="005D051F">
        <w:trPr>
          <w:cantSplit/>
        </w:trPr>
        <w:tc>
          <w:tcPr>
            <w:tcW w:w="498" w:type="dxa"/>
            <w:vAlign w:val="center"/>
          </w:tcPr>
          <w:p w:rsidR="005D051F" w:rsidRPr="005D051F" w:rsidRDefault="005D051F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641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Serial number setting</w:t>
            </w:r>
          </w:p>
        </w:tc>
        <w:tc>
          <w:tcPr>
            <w:tcW w:w="1701" w:type="dxa"/>
            <w:vAlign w:val="center"/>
          </w:tcPr>
          <w:p w:rsidR="005D051F" w:rsidRPr="00012BF5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1134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5D051F" w:rsidRPr="00243EDF" w:rsidTr="005D051F">
        <w:trPr>
          <w:cantSplit/>
        </w:trPr>
        <w:tc>
          <w:tcPr>
            <w:tcW w:w="498" w:type="dxa"/>
            <w:vAlign w:val="center"/>
          </w:tcPr>
          <w:p w:rsidR="005D051F" w:rsidRPr="005D051F" w:rsidRDefault="005D051F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641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MAC and serial number check</w:t>
            </w:r>
          </w:p>
        </w:tc>
        <w:tc>
          <w:tcPr>
            <w:tcW w:w="1701" w:type="dxa"/>
            <w:vAlign w:val="center"/>
          </w:tcPr>
          <w:p w:rsidR="005D051F" w:rsidRPr="00012BF5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1134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:rsidR="005D051F" w:rsidRPr="00243EDF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992" w:type="dxa"/>
          </w:tcPr>
          <w:p w:rsidR="005D051F" w:rsidRPr="00243EDF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992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055249" w:rsidRPr="00243EDF" w:rsidTr="005D051F">
        <w:trPr>
          <w:cantSplit/>
        </w:trPr>
        <w:tc>
          <w:tcPr>
            <w:tcW w:w="498" w:type="dxa"/>
            <w:vAlign w:val="center"/>
          </w:tcPr>
          <w:p w:rsidR="00055249" w:rsidRPr="005D051F" w:rsidRDefault="00055249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V</w:t>
            </w:r>
          </w:p>
        </w:tc>
        <w:tc>
          <w:tcPr>
            <w:tcW w:w="3641" w:type="dxa"/>
            <w:vAlign w:val="center"/>
          </w:tcPr>
          <w:p w:rsidR="00055249" w:rsidRDefault="00055249" w:rsidP="00243EDF">
            <w:pPr>
              <w:widowControl/>
              <w:spacing w:line="276" w:lineRule="auto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Voltage check</w:t>
            </w:r>
          </w:p>
        </w:tc>
        <w:tc>
          <w:tcPr>
            <w:tcW w:w="1701" w:type="dxa"/>
            <w:vAlign w:val="center"/>
          </w:tcPr>
          <w:p w:rsidR="00055249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1134" w:type="dxa"/>
            <w:vAlign w:val="center"/>
          </w:tcPr>
          <w:p w:rsidR="00055249" w:rsidRPr="00243EDF" w:rsidRDefault="00055249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:rsidR="00055249" w:rsidRDefault="00055249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</w:tcPr>
          <w:p w:rsidR="00055249" w:rsidRDefault="00055249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:rsidR="00055249" w:rsidRPr="00243EDF" w:rsidRDefault="00055249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5D051F" w:rsidRPr="00243EDF" w:rsidTr="005D051F">
        <w:trPr>
          <w:cantSplit/>
        </w:trPr>
        <w:tc>
          <w:tcPr>
            <w:tcW w:w="498" w:type="dxa"/>
            <w:vAlign w:val="center"/>
          </w:tcPr>
          <w:p w:rsidR="005D051F" w:rsidRPr="005D051F" w:rsidRDefault="005D051F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641" w:type="dxa"/>
            <w:vAlign w:val="center"/>
          </w:tcPr>
          <w:p w:rsidR="005D051F" w:rsidRPr="00243EDF" w:rsidRDefault="00E06FBD" w:rsidP="00243EDF">
            <w:pPr>
              <w:widowControl/>
              <w:spacing w:line="276" w:lineRule="auto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I2C</w:t>
            </w:r>
            <w:r w:rsidR="00055249"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 xml:space="preserve"> device list check</w:t>
            </w:r>
          </w:p>
        </w:tc>
        <w:tc>
          <w:tcPr>
            <w:tcW w:w="1701" w:type="dxa"/>
            <w:vAlign w:val="center"/>
          </w:tcPr>
          <w:p w:rsidR="005D051F" w:rsidRPr="00012BF5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1134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:rsidR="005D051F" w:rsidRPr="00012BF5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5D051F" w:rsidRPr="00243EDF" w:rsidTr="005D051F">
        <w:trPr>
          <w:cantSplit/>
        </w:trPr>
        <w:tc>
          <w:tcPr>
            <w:tcW w:w="498" w:type="dxa"/>
            <w:vAlign w:val="center"/>
          </w:tcPr>
          <w:p w:rsidR="005D051F" w:rsidRPr="005D051F" w:rsidRDefault="005D051F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641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rPr>
                <w:rFonts w:ascii="Arial" w:eastAsia="SimSun" w:hAnsi="Arial" w:cs="Arial"/>
                <w:color w:val="000000"/>
                <w:kern w:val="0"/>
                <w:sz w:val="22"/>
                <w:szCs w:val="22"/>
                <w:lang w:eastAsia="zh-CN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RTC test</w:t>
            </w:r>
          </w:p>
        </w:tc>
        <w:tc>
          <w:tcPr>
            <w:tcW w:w="1701" w:type="dxa"/>
            <w:vAlign w:val="center"/>
          </w:tcPr>
          <w:p w:rsidR="005D051F" w:rsidRPr="00243EDF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1134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:rsidR="005D051F" w:rsidRPr="00243EDF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992" w:type="dxa"/>
          </w:tcPr>
          <w:p w:rsidR="005D051F" w:rsidRPr="00243EDF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992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5D051F" w:rsidRPr="00243EDF" w:rsidTr="005D051F">
        <w:trPr>
          <w:cantSplit/>
        </w:trPr>
        <w:tc>
          <w:tcPr>
            <w:tcW w:w="498" w:type="dxa"/>
            <w:vAlign w:val="center"/>
          </w:tcPr>
          <w:p w:rsidR="005D051F" w:rsidRPr="005D051F" w:rsidRDefault="005D051F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641" w:type="dxa"/>
            <w:vAlign w:val="center"/>
          </w:tcPr>
          <w:p w:rsidR="005D051F" w:rsidRPr="00243EDF" w:rsidRDefault="005D051F" w:rsidP="005D051F">
            <w:pPr>
              <w:widowControl/>
              <w:spacing w:line="276" w:lineRule="auto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UART</w:t>
            </w:r>
            <w:r w:rsidRPr="00243EDF"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 xml:space="preserve"> Test</w:t>
            </w:r>
          </w:p>
        </w:tc>
        <w:tc>
          <w:tcPr>
            <w:tcW w:w="1701" w:type="dxa"/>
            <w:vAlign w:val="center"/>
          </w:tcPr>
          <w:p w:rsidR="005D051F" w:rsidRPr="00012BF5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1134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5D051F" w:rsidRPr="00243EDF" w:rsidTr="005D051F">
        <w:trPr>
          <w:cantSplit/>
        </w:trPr>
        <w:tc>
          <w:tcPr>
            <w:tcW w:w="498" w:type="dxa"/>
            <w:vAlign w:val="center"/>
          </w:tcPr>
          <w:p w:rsidR="005D051F" w:rsidRPr="005D051F" w:rsidRDefault="005D051F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641" w:type="dxa"/>
            <w:vAlign w:val="center"/>
          </w:tcPr>
          <w:p w:rsidR="005D051F" w:rsidRPr="00243EDF" w:rsidRDefault="00012BF5" w:rsidP="00243EDF">
            <w:pPr>
              <w:widowControl/>
              <w:spacing w:line="276" w:lineRule="auto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All function test</w:t>
            </w:r>
          </w:p>
        </w:tc>
        <w:tc>
          <w:tcPr>
            <w:tcW w:w="1701" w:type="dxa"/>
            <w:vAlign w:val="center"/>
          </w:tcPr>
          <w:p w:rsidR="005D051F" w:rsidRPr="00012BF5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34" w:type="dxa"/>
            <w:vAlign w:val="center"/>
          </w:tcPr>
          <w:p w:rsidR="005D051F" w:rsidRPr="00012BF5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1701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5D051F" w:rsidRPr="00243EDF" w:rsidTr="005D051F">
        <w:trPr>
          <w:cantSplit/>
        </w:trPr>
        <w:tc>
          <w:tcPr>
            <w:tcW w:w="498" w:type="dxa"/>
            <w:vAlign w:val="center"/>
          </w:tcPr>
          <w:p w:rsidR="005D051F" w:rsidRPr="005D051F" w:rsidRDefault="005D051F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641" w:type="dxa"/>
            <w:vAlign w:val="center"/>
          </w:tcPr>
          <w:p w:rsidR="005D051F" w:rsidRPr="00243EDF" w:rsidRDefault="00012BF5" w:rsidP="00243EDF">
            <w:pPr>
              <w:widowControl/>
              <w:spacing w:line="276" w:lineRule="auto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L4 to ARC testing</w:t>
            </w:r>
          </w:p>
        </w:tc>
        <w:tc>
          <w:tcPr>
            <w:tcW w:w="1701" w:type="dxa"/>
            <w:vAlign w:val="center"/>
          </w:tcPr>
          <w:p w:rsidR="005D051F" w:rsidRPr="00012BF5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34" w:type="dxa"/>
            <w:vAlign w:val="center"/>
          </w:tcPr>
          <w:p w:rsidR="005D051F" w:rsidRPr="00012BF5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1701" w:type="dxa"/>
            <w:vAlign w:val="center"/>
          </w:tcPr>
          <w:p w:rsidR="005D051F" w:rsidRPr="00243EDF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992" w:type="dxa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5D051F" w:rsidRPr="00243EDF" w:rsidTr="005D051F">
        <w:trPr>
          <w:cantSplit/>
        </w:trPr>
        <w:tc>
          <w:tcPr>
            <w:tcW w:w="498" w:type="dxa"/>
            <w:vAlign w:val="center"/>
          </w:tcPr>
          <w:p w:rsidR="005D051F" w:rsidRPr="005D051F" w:rsidRDefault="005D051F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641" w:type="dxa"/>
            <w:vAlign w:val="center"/>
          </w:tcPr>
          <w:p w:rsidR="005D051F" w:rsidRPr="00243EDF" w:rsidRDefault="00012BF5" w:rsidP="00243EDF">
            <w:pPr>
              <w:widowControl/>
              <w:spacing w:line="276" w:lineRule="auto"/>
              <w:rPr>
                <w:rFonts w:ascii="Arial" w:eastAsia="SimSun" w:hAnsi="Arial" w:cs="Arial"/>
                <w:color w:val="000000"/>
                <w:kern w:val="0"/>
                <w:sz w:val="22"/>
                <w:szCs w:val="22"/>
                <w:lang w:eastAsia="zh-CN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L4 to ARM testing</w:t>
            </w:r>
          </w:p>
        </w:tc>
        <w:tc>
          <w:tcPr>
            <w:tcW w:w="1701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34" w:type="dxa"/>
            <w:vAlign w:val="center"/>
          </w:tcPr>
          <w:p w:rsidR="005D051F" w:rsidRPr="00012BF5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1701" w:type="dxa"/>
            <w:vAlign w:val="center"/>
          </w:tcPr>
          <w:p w:rsidR="005D051F" w:rsidRPr="00243EDF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992" w:type="dxa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5D051F" w:rsidRPr="00243EDF" w:rsidTr="005D051F">
        <w:trPr>
          <w:cantSplit/>
        </w:trPr>
        <w:tc>
          <w:tcPr>
            <w:tcW w:w="498" w:type="dxa"/>
            <w:vAlign w:val="center"/>
          </w:tcPr>
          <w:p w:rsidR="005D051F" w:rsidRPr="005D051F" w:rsidRDefault="005D051F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641" w:type="dxa"/>
            <w:vAlign w:val="center"/>
          </w:tcPr>
          <w:p w:rsidR="005D051F" w:rsidRPr="00243EDF" w:rsidRDefault="00012BF5" w:rsidP="00243EDF">
            <w:pPr>
              <w:widowControl/>
              <w:spacing w:line="276" w:lineRule="auto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DB ARC to ARM all cores testing</w:t>
            </w:r>
          </w:p>
        </w:tc>
        <w:tc>
          <w:tcPr>
            <w:tcW w:w="1701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34" w:type="dxa"/>
            <w:vAlign w:val="center"/>
          </w:tcPr>
          <w:p w:rsidR="005D051F" w:rsidRPr="00243EDF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1701" w:type="dxa"/>
            <w:vAlign w:val="center"/>
          </w:tcPr>
          <w:p w:rsidR="005D051F" w:rsidRPr="00243EDF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992" w:type="dxa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5D051F" w:rsidRPr="00243EDF" w:rsidTr="005D051F">
        <w:trPr>
          <w:cantSplit/>
        </w:trPr>
        <w:tc>
          <w:tcPr>
            <w:tcW w:w="498" w:type="dxa"/>
            <w:vAlign w:val="center"/>
          </w:tcPr>
          <w:p w:rsidR="005D051F" w:rsidRPr="005D051F" w:rsidRDefault="005D051F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641" w:type="dxa"/>
            <w:vAlign w:val="center"/>
          </w:tcPr>
          <w:p w:rsidR="005D051F" w:rsidRPr="00243EDF" w:rsidRDefault="00012BF5" w:rsidP="00243EDF">
            <w:pPr>
              <w:widowControl/>
              <w:spacing w:line="276" w:lineRule="auto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DB ARM all cores testing</w:t>
            </w:r>
          </w:p>
        </w:tc>
        <w:tc>
          <w:tcPr>
            <w:tcW w:w="1701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34" w:type="dxa"/>
            <w:vAlign w:val="center"/>
          </w:tcPr>
          <w:p w:rsidR="005D051F" w:rsidRPr="00012BF5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1701" w:type="dxa"/>
            <w:vAlign w:val="center"/>
          </w:tcPr>
          <w:p w:rsidR="005D051F" w:rsidRPr="00243EDF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992" w:type="dxa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5D051F" w:rsidRPr="00243EDF" w:rsidTr="005D051F">
        <w:trPr>
          <w:cantSplit/>
        </w:trPr>
        <w:tc>
          <w:tcPr>
            <w:tcW w:w="498" w:type="dxa"/>
            <w:vAlign w:val="center"/>
          </w:tcPr>
          <w:p w:rsidR="005D051F" w:rsidRPr="005D051F" w:rsidRDefault="005D051F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641" w:type="dxa"/>
            <w:vAlign w:val="center"/>
          </w:tcPr>
          <w:p w:rsidR="005D051F" w:rsidRPr="00243EDF" w:rsidRDefault="00012BF5" w:rsidP="00243EDF">
            <w:pPr>
              <w:widowControl/>
              <w:spacing w:line="276" w:lineRule="auto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Mailbox ARC all cores testing</w:t>
            </w:r>
          </w:p>
        </w:tc>
        <w:tc>
          <w:tcPr>
            <w:tcW w:w="1701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34" w:type="dxa"/>
            <w:vAlign w:val="center"/>
          </w:tcPr>
          <w:p w:rsidR="005D051F" w:rsidRPr="00012BF5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1701" w:type="dxa"/>
            <w:vAlign w:val="center"/>
          </w:tcPr>
          <w:p w:rsidR="005D051F" w:rsidRPr="00243EDF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992" w:type="dxa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E06FBD" w:rsidRPr="00243EDF" w:rsidTr="005D051F">
        <w:trPr>
          <w:cantSplit/>
        </w:trPr>
        <w:tc>
          <w:tcPr>
            <w:tcW w:w="498" w:type="dxa"/>
            <w:vAlign w:val="center"/>
          </w:tcPr>
          <w:p w:rsidR="00E06FBD" w:rsidRPr="005D051F" w:rsidRDefault="00E06FBD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lastRenderedPageBreak/>
              <w:t>L</w:t>
            </w:r>
          </w:p>
        </w:tc>
        <w:tc>
          <w:tcPr>
            <w:tcW w:w="3641" w:type="dxa"/>
            <w:vAlign w:val="center"/>
          </w:tcPr>
          <w:p w:rsidR="00E06FBD" w:rsidRDefault="00E06FBD" w:rsidP="00243EDF">
            <w:pPr>
              <w:widowControl/>
              <w:spacing w:line="276" w:lineRule="auto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LED blink testing</w:t>
            </w:r>
          </w:p>
        </w:tc>
        <w:tc>
          <w:tcPr>
            <w:tcW w:w="1701" w:type="dxa"/>
            <w:vAlign w:val="center"/>
          </w:tcPr>
          <w:p w:rsidR="00E06FBD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34" w:type="dxa"/>
            <w:vAlign w:val="center"/>
          </w:tcPr>
          <w:p w:rsidR="00E06FBD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:rsidR="00E06FBD" w:rsidRPr="00243EDF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992" w:type="dxa"/>
          </w:tcPr>
          <w:p w:rsidR="00E06FBD" w:rsidRPr="00243EDF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:rsidR="00E06FBD" w:rsidRPr="00243EDF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5D051F" w:rsidRPr="00243EDF" w:rsidTr="005D051F">
        <w:trPr>
          <w:cantSplit/>
        </w:trPr>
        <w:tc>
          <w:tcPr>
            <w:tcW w:w="498" w:type="dxa"/>
            <w:vAlign w:val="center"/>
          </w:tcPr>
          <w:p w:rsidR="005D051F" w:rsidRPr="005D051F" w:rsidRDefault="005D051F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641" w:type="dxa"/>
            <w:vAlign w:val="center"/>
          </w:tcPr>
          <w:p w:rsidR="005D051F" w:rsidRPr="00012BF5" w:rsidRDefault="00E06FBD" w:rsidP="00243EDF">
            <w:pPr>
              <w:widowControl/>
              <w:spacing w:line="276" w:lineRule="auto"/>
              <w:rPr>
                <w:rFonts w:ascii="Arial" w:eastAsiaTheme="minorEastAsia" w:hAnsi="Arial" w:cs="Arial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Arial" w:eastAsiaTheme="minorEastAsia" w:hAnsi="Arial" w:cs="Arial"/>
                <w:color w:val="000000"/>
                <w:kern w:val="0"/>
                <w:sz w:val="22"/>
                <w:szCs w:val="22"/>
              </w:rPr>
              <w:t>PCIe</w:t>
            </w:r>
            <w:proofErr w:type="spellEnd"/>
            <w:r>
              <w:rPr>
                <w:rFonts w:ascii="Arial" w:eastAsiaTheme="minorEastAsia" w:hAnsi="Arial" w:cs="Arial"/>
                <w:color w:val="000000"/>
                <w:kern w:val="0"/>
                <w:sz w:val="22"/>
                <w:szCs w:val="22"/>
              </w:rPr>
              <w:t xml:space="preserve"> test for L4 all 14</w:t>
            </w:r>
            <w:r w:rsidR="00012BF5">
              <w:rPr>
                <w:rFonts w:ascii="Arial" w:eastAsiaTheme="minorEastAsia" w:hAnsi="Arial" w:cs="Arial"/>
                <w:color w:val="000000"/>
                <w:kern w:val="0"/>
                <w:sz w:val="22"/>
                <w:szCs w:val="22"/>
              </w:rPr>
              <w:t>GB</w:t>
            </w:r>
          </w:p>
        </w:tc>
        <w:tc>
          <w:tcPr>
            <w:tcW w:w="1701" w:type="dxa"/>
            <w:vAlign w:val="center"/>
          </w:tcPr>
          <w:p w:rsidR="005D051F" w:rsidRPr="00012BF5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34" w:type="dxa"/>
            <w:vAlign w:val="center"/>
          </w:tcPr>
          <w:p w:rsidR="005D051F" w:rsidRPr="00012BF5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:rsidR="005D051F" w:rsidRPr="00243EDF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992" w:type="dxa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5D051F" w:rsidRPr="00243EDF" w:rsidTr="005D051F">
        <w:trPr>
          <w:cantSplit/>
        </w:trPr>
        <w:tc>
          <w:tcPr>
            <w:tcW w:w="498" w:type="dxa"/>
            <w:vAlign w:val="center"/>
          </w:tcPr>
          <w:p w:rsidR="005D051F" w:rsidRPr="005D051F" w:rsidRDefault="005D051F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641" w:type="dxa"/>
            <w:vAlign w:val="center"/>
          </w:tcPr>
          <w:p w:rsidR="005D051F" w:rsidRPr="00243EDF" w:rsidRDefault="00012BF5" w:rsidP="00243EDF">
            <w:pPr>
              <w:widowControl/>
              <w:spacing w:line="276" w:lineRule="auto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PCIe</w:t>
            </w:r>
            <w:proofErr w:type="spellEnd"/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 xml:space="preserve"> test for L4 512MB</w:t>
            </w:r>
          </w:p>
        </w:tc>
        <w:tc>
          <w:tcPr>
            <w:tcW w:w="1701" w:type="dxa"/>
            <w:vAlign w:val="center"/>
          </w:tcPr>
          <w:p w:rsidR="005D051F" w:rsidRPr="00012BF5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34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:rsidR="005D051F" w:rsidRPr="00243EDF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992" w:type="dxa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E06FBD" w:rsidRPr="00243EDF" w:rsidTr="005D051F">
        <w:trPr>
          <w:cantSplit/>
        </w:trPr>
        <w:tc>
          <w:tcPr>
            <w:tcW w:w="498" w:type="dxa"/>
            <w:vAlign w:val="center"/>
          </w:tcPr>
          <w:p w:rsidR="00E06FBD" w:rsidRPr="005D051F" w:rsidRDefault="00E06FBD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641" w:type="dxa"/>
            <w:vAlign w:val="center"/>
          </w:tcPr>
          <w:p w:rsidR="00E06FBD" w:rsidRDefault="00E06FBD" w:rsidP="00243EDF">
            <w:pPr>
              <w:widowControl/>
              <w:spacing w:line="276" w:lineRule="auto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Upgrade to release version</w:t>
            </w:r>
          </w:p>
        </w:tc>
        <w:tc>
          <w:tcPr>
            <w:tcW w:w="1701" w:type="dxa"/>
            <w:vAlign w:val="center"/>
          </w:tcPr>
          <w:p w:rsidR="00E06FBD" w:rsidRPr="00012BF5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34" w:type="dxa"/>
            <w:vAlign w:val="center"/>
          </w:tcPr>
          <w:p w:rsidR="00E06FBD" w:rsidRPr="00243EDF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:rsidR="00E06FBD" w:rsidRPr="00243EDF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992" w:type="dxa"/>
          </w:tcPr>
          <w:p w:rsidR="00E06FBD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:rsidR="00E06FBD" w:rsidRPr="00243EDF" w:rsidRDefault="00E06FBD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5D051F" w:rsidRPr="00243EDF" w:rsidTr="005D051F">
        <w:trPr>
          <w:cantSplit/>
        </w:trPr>
        <w:tc>
          <w:tcPr>
            <w:tcW w:w="498" w:type="dxa"/>
            <w:vAlign w:val="center"/>
          </w:tcPr>
          <w:p w:rsidR="005D051F" w:rsidRPr="005D051F" w:rsidRDefault="005D051F" w:rsidP="005D051F">
            <w:pPr>
              <w:pStyle w:val="ae"/>
              <w:widowControl/>
              <w:numPr>
                <w:ilvl w:val="0"/>
                <w:numId w:val="79"/>
              </w:numPr>
              <w:spacing w:line="276" w:lineRule="auto"/>
              <w:ind w:leftChars="0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641" w:type="dxa"/>
            <w:vAlign w:val="center"/>
          </w:tcPr>
          <w:p w:rsidR="005D051F" w:rsidRPr="00243EDF" w:rsidRDefault="00E06FBD" w:rsidP="00243EDF">
            <w:pPr>
              <w:widowControl/>
              <w:spacing w:line="276" w:lineRule="auto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Verify the release version</w:t>
            </w:r>
          </w:p>
        </w:tc>
        <w:tc>
          <w:tcPr>
            <w:tcW w:w="1701" w:type="dxa"/>
            <w:vAlign w:val="center"/>
          </w:tcPr>
          <w:p w:rsidR="005D051F" w:rsidRPr="00012BF5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34" w:type="dxa"/>
            <w:vAlign w:val="center"/>
          </w:tcPr>
          <w:p w:rsidR="005D051F" w:rsidRPr="00243EDF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:rsidR="005D051F" w:rsidRPr="00012BF5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992" w:type="dxa"/>
          </w:tcPr>
          <w:p w:rsidR="005D051F" w:rsidRPr="00012BF5" w:rsidRDefault="00012BF5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Y</w:t>
            </w:r>
          </w:p>
        </w:tc>
        <w:tc>
          <w:tcPr>
            <w:tcW w:w="992" w:type="dxa"/>
            <w:vAlign w:val="center"/>
          </w:tcPr>
          <w:p w:rsidR="005D051F" w:rsidRPr="00012BF5" w:rsidRDefault="005D051F" w:rsidP="00243EDF">
            <w:pPr>
              <w:widowControl/>
              <w:spacing w:line="276" w:lineRule="auto"/>
              <w:jc w:val="center"/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</w:p>
        </w:tc>
      </w:tr>
    </w:tbl>
    <w:p w:rsidR="00293A5B" w:rsidRDefault="00293A5B" w:rsidP="00293A5B"/>
    <w:p w:rsidR="00293A5B" w:rsidRDefault="00293A5B" w:rsidP="00293A5B"/>
    <w:p w:rsidR="00B644AA" w:rsidRDefault="00B644AA" w:rsidP="00293A5B"/>
    <w:p w:rsidR="00B644AA" w:rsidRDefault="00B644AA" w:rsidP="00293A5B"/>
    <w:p w:rsidR="00B644AA" w:rsidRPr="00293A5B" w:rsidRDefault="00B644AA" w:rsidP="00293A5B"/>
    <w:p w:rsidR="004151AB" w:rsidRPr="00DD2650" w:rsidRDefault="00000EF9" w:rsidP="00ED1ACA">
      <w:pPr>
        <w:pStyle w:val="10"/>
        <w:spacing w:before="180" w:after="180"/>
      </w:pPr>
      <w:bookmarkStart w:id="49" w:name="_Toc62232035"/>
      <w:r w:rsidRPr="00303FC2">
        <w:t>Manufacture Test Flow Chart</w:t>
      </w:r>
      <w:bookmarkEnd w:id="49"/>
    </w:p>
    <w:p w:rsidR="001A6567" w:rsidRDefault="00DB7035" w:rsidP="001A6567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995045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885" name="Freeform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BB32BD" id="Freeform 180" o:spid="_x0000_s1026" style="position:absolute;margin-left:78.35pt;margin-top:22.05pt;width:30.75pt;height:19.2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980440</wp:posOffset>
                </wp:positionH>
                <wp:positionV relativeFrom="paragraph">
                  <wp:posOffset>289560</wp:posOffset>
                </wp:positionV>
                <wp:extent cx="390525" cy="244475"/>
                <wp:effectExtent l="0" t="0" r="28575" b="22225"/>
                <wp:wrapNone/>
                <wp:docPr id="884" name="Freeform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BC79B9" id="Freeform 181" o:spid="_x0000_s1026" style="position:absolute;margin-left:77.2pt;margin-top:22.8pt;width:30.75pt;height:19.2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883" name="Freeform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8878A8" id="Freeform 182" o:spid="_x0000_s1026" style="position:absolute;margin-left:185.95pt;margin-top:22.05pt;width:30.75pt;height:19.2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882" name="Freeform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BB69BA" id="Freeform 183" o:spid="_x0000_s1026" style="position:absolute;margin-left:185.95pt;margin-top:22.05pt;width:30.75pt;height:19.2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881" name="Freeform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239EE6" id="Freeform 184" o:spid="_x0000_s1026" style="position:absolute;margin-left:293.6pt;margin-top:22.05pt;width:30.75pt;height:19.2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880" name="Freeform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6B5521" id="Freeform 185" o:spid="_x0000_s1026" style="position:absolute;margin-left:293.6pt;margin-top:22.05pt;width:30.75pt;height:19.25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879" name="Freeform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1BC46F" id="Freeform 186" o:spid="_x0000_s1026" style="position:absolute;margin-left:401.2pt;margin-top:22.05pt;width:30.75pt;height:19.2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878" name="Freeform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CC991B" id="Freeform 187" o:spid="_x0000_s1026" style="position:absolute;margin-left:401.2pt;margin-top:22.05pt;width:30.75pt;height:19.2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3175" b="1270"/>
                <wp:wrapNone/>
                <wp:docPr id="877" name="Freeform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6BC538" id="Freeform 188" o:spid="_x0000_s1026" style="position:absolute;margin-left:460.7pt;margin-top:60.55pt;width:19.25pt;height:26.9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" path="m38,r,177l,177r77,38l154,177r-39,l115,,38,xe" stroked="f"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22225" b="20320"/>
                <wp:wrapNone/>
                <wp:docPr id="876" name="Freeform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5D7504" id="Freeform 189" o:spid="_x0000_s1026" style="position:absolute;margin-left:460.7pt;margin-top:60.55pt;width:19.25pt;height:26.9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" path="m38,r,177l,177r77,38l154,177r-39,l115,,38,xe" filled="f" strokecolor="#164326" strokeweight=".25pt">
                <v:stroke endcap="round"/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875" name="Freeform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08A6E1" id="Freeform 204" o:spid="_x0000_s1026" style="position:absolute;margin-left:398.5pt;margin-top:107.75pt;width:30.75pt;height:19.2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" path="m246,38l38,38,38,,,77r38,77l38,115r208,l246,38xe" stroked="f"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874" name="Freeform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8CE52B" id="Freeform 205" o:spid="_x0000_s1026" style="position:absolute;margin-left:398.5pt;margin-top:107.75pt;width:30.75pt;height:19.2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" path="m246,38l38,38,38,,,77r38,77l38,115r208,l246,38xe" filled="f" strokecolor="#164326" strokeweight=".25pt">
                <v:stroke endcap="round"/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3694430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873" name="Freeform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D2C9D0" id="Freeform 209" o:spid="_x0000_s1026" style="position:absolute;margin-left:290.9pt;margin-top:107.75pt;width:30.75pt;height:19.2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2327275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871" name="Freeform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AD614C" id="Freeform 215" o:spid="_x0000_s1026" style="position:absolute;margin-left:183.25pt;margin-top:107.75pt;width:30.75pt;height:19.2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385445</wp:posOffset>
                </wp:positionH>
                <wp:positionV relativeFrom="paragraph">
                  <wp:posOffset>1842135</wp:posOffset>
                </wp:positionV>
                <wp:extent cx="244475" cy="341630"/>
                <wp:effectExtent l="0" t="0" r="3175" b="1270"/>
                <wp:wrapNone/>
                <wp:docPr id="869" name="Freeform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B77841" id="Freeform 217" o:spid="_x0000_s1026" style="position:absolute;margin-left:30.35pt;margin-top:145.05pt;width:19.25pt;height:26.9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" path="m39,r,177l,177r77,38l154,177r-39,l115,,39,xe" stroked="f">
                <v:path arrowok="t" o:connecttype="custom" o:connectlocs="61913,0;61913,281249;0,281249;122238,341630;244475,281249;182563,281249;182563,0;61913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948055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867" name="Freeform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EB042C" id="Freeform 222" o:spid="_x0000_s1026" style="position:absolute;margin-left:74.65pt;margin-top:191.2pt;width:30.75pt;height:19.2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2361565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864" name="Freeform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CFD670" id="Freeform 229" o:spid="_x0000_s1026" style="position:absolute;margin-left:185.95pt;margin-top:191.2pt;width:30.75pt;height:19.2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3728720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862" name="Freeform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CC8B8C" id="Freeform 235" o:spid="_x0000_s1026" style="position:absolute;margin-left:293.6pt;margin-top:191.2pt;width:30.75pt;height:19.2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5095240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860" name="Freeform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EDAE24" id="Freeform 240" o:spid="_x0000_s1026" style="position:absolute;margin-left:401.2pt;margin-top:191.2pt;width:30.75pt;height:19.2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1409065</wp:posOffset>
                </wp:positionH>
                <wp:positionV relativeFrom="paragraph">
                  <wp:posOffset>29210</wp:posOffset>
                </wp:positionV>
                <wp:extent cx="932180" cy="733425"/>
                <wp:effectExtent l="19050" t="19050" r="20320" b="28575"/>
                <wp:wrapNone/>
                <wp:docPr id="858" name="圓角矩形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376A7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Solder Paste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圓角矩形 309" o:spid="_x0000_s1027" style="position:absolute;margin-left:110.95pt;margin-top:2.3pt;width:73.4pt;height:57.7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376A7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Solder Paste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5080</wp:posOffset>
                </wp:positionH>
                <wp:positionV relativeFrom="paragraph">
                  <wp:posOffset>0</wp:posOffset>
                </wp:positionV>
                <wp:extent cx="932180" cy="733425"/>
                <wp:effectExtent l="19050" t="19050" r="20320" b="28575"/>
                <wp:wrapNone/>
                <wp:docPr id="857" name="圓角矩形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376A7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Prepare Material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圓角矩形 310" o:spid="_x0000_s1028" style="position:absolute;margin-left:.4pt;margin-top:0;width:73.4pt;height:57.7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" filled="f" strokecolor="#00b0f0" strokeweight="2.25pt">
                <v:path arrowok="t"/>
                <v:textbox>
                  <w:txbxContent>
                    <w:p w:rsidR="00A761E4" w:rsidRDefault="00A761E4" w:rsidP="00376A7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Prepare Material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2764790</wp:posOffset>
                </wp:positionH>
                <wp:positionV relativeFrom="paragraph">
                  <wp:posOffset>29210</wp:posOffset>
                </wp:positionV>
                <wp:extent cx="932180" cy="733425"/>
                <wp:effectExtent l="19050" t="19050" r="20320" b="28575"/>
                <wp:wrapNone/>
                <wp:docPr id="856" name="圓角矩形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376A7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SPI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圓角矩形 311" o:spid="_x0000_s1029" style="position:absolute;margin-left:217.7pt;margin-top:2.3pt;width:73.4pt;height:57.75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376A7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SPI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4124325</wp:posOffset>
                </wp:positionH>
                <wp:positionV relativeFrom="paragraph">
                  <wp:posOffset>37465</wp:posOffset>
                </wp:positionV>
                <wp:extent cx="932180" cy="733425"/>
                <wp:effectExtent l="19050" t="19050" r="20320" b="28575"/>
                <wp:wrapNone/>
                <wp:docPr id="855" name="圓角矩形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376A7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SMT 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圓角矩形 312" o:spid="_x0000_s1030" style="position:absolute;margin-left:324.75pt;margin-top:2.95pt;width:73.4pt;height:57.7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376A7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SMT 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5482590</wp:posOffset>
                </wp:positionH>
                <wp:positionV relativeFrom="paragraph">
                  <wp:posOffset>34290</wp:posOffset>
                </wp:positionV>
                <wp:extent cx="932180" cy="733425"/>
                <wp:effectExtent l="19050" t="19050" r="20320" b="28575"/>
                <wp:wrapNone/>
                <wp:docPr id="854" name="圓角矩形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376A7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AOI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圓角矩形 314" o:spid="_x0000_s1031" style="position:absolute;margin-left:431.7pt;margin-top:2.7pt;width:73.4pt;height:57.75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376A7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AOI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5466080</wp:posOffset>
                </wp:positionH>
                <wp:positionV relativeFrom="paragraph">
                  <wp:posOffset>1118870</wp:posOffset>
                </wp:positionV>
                <wp:extent cx="948690" cy="715010"/>
                <wp:effectExtent l="19050" t="19050" r="22860" b="27940"/>
                <wp:wrapNone/>
                <wp:docPr id="853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376A7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X-Ray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圓角矩形 315" o:spid="_x0000_s1032" style="position:absolute;margin-left:430.4pt;margin-top:88.1pt;width:74.7pt;height:56.3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" filled="f" strokecolor="#00b0f0" strokeweight="2.25pt">
                <v:path arrowok="t"/>
                <v:textbox>
                  <w:txbxContent>
                    <w:p w:rsidR="00A761E4" w:rsidRDefault="00A761E4" w:rsidP="00376A7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X-Ray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948055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844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17F0E2" id="Freeform 216" o:spid="_x0000_s1026" style="position:absolute;margin-left:74.65pt;margin-top:107.75pt;width:30.75pt;height:19.2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376A7A" w:rsidRDefault="00376A7A" w:rsidP="001A6567">
      <w:pPr>
        <w:rPr>
          <w:rFonts w:ascii="Calibri" w:hAnsi="Calibri" w:cs="Calibri"/>
          <w:b/>
        </w:rPr>
      </w:pPr>
    </w:p>
    <w:p w:rsidR="00376A7A" w:rsidRDefault="00376A7A" w:rsidP="001A6567">
      <w:pPr>
        <w:rPr>
          <w:rFonts w:ascii="Calibri" w:hAnsi="Calibri" w:cs="Calibri"/>
          <w:b/>
        </w:rPr>
      </w:pPr>
    </w:p>
    <w:p w:rsidR="00376A7A" w:rsidRDefault="00376A7A" w:rsidP="001A6567">
      <w:pPr>
        <w:rPr>
          <w:rFonts w:ascii="Calibri" w:hAnsi="Calibri" w:cs="Calibri"/>
          <w:b/>
        </w:rPr>
      </w:pPr>
    </w:p>
    <w:p w:rsidR="00376A7A" w:rsidRDefault="00671016" w:rsidP="001A6567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margin">
                  <wp:posOffset>2744140</wp:posOffset>
                </wp:positionH>
                <wp:positionV relativeFrom="paragraph">
                  <wp:posOffset>199111</wp:posOffset>
                </wp:positionV>
                <wp:extent cx="932180" cy="744855"/>
                <wp:effectExtent l="19050" t="19050" r="20320" b="17145"/>
                <wp:wrapNone/>
                <wp:docPr id="852" name="圓角矩形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376A7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ICT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圓角矩形 317" o:spid="_x0000_s1033" style="position:absolute;margin-left:216.05pt;margin-top:15.7pt;width:73.4pt;height:58.65pt;z-index:2524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" filled="f" strokecolor="#00b0f0" strokeweight="2.25pt">
                <v:path arrowok="t"/>
                <v:textbox>
                  <w:txbxContent>
                    <w:p w:rsidR="00A761E4" w:rsidRDefault="00A761E4" w:rsidP="00376A7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ICT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1358138</wp:posOffset>
                </wp:positionH>
                <wp:positionV relativeFrom="paragraph">
                  <wp:posOffset>215621</wp:posOffset>
                </wp:positionV>
                <wp:extent cx="932180" cy="744855"/>
                <wp:effectExtent l="19050" t="19050" r="20320" b="17145"/>
                <wp:wrapNone/>
                <wp:docPr id="851" name="圓角矩形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376A7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Assembly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圓角矩形 318" o:spid="_x0000_s1034" style="position:absolute;margin-left:106.95pt;margin-top:17pt;width:73.4pt;height:58.6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376A7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Assembly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196850</wp:posOffset>
                </wp:positionV>
                <wp:extent cx="932180" cy="763270"/>
                <wp:effectExtent l="19050" t="19050" r="20320" b="17780"/>
                <wp:wrapNone/>
                <wp:docPr id="848" name="圓角矩形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6327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AE2890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PCBA Functional 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圓角矩形 322" o:spid="_x0000_s1035" style="position:absolute;margin-left:0;margin-top:15.5pt;width:73.4pt;height:60.1pt;z-index:252482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" filled="f" strokecolor="#00b0f0" strokeweight="2.25pt">
                <v:path arrowok="t"/>
                <v:textbox>
                  <w:txbxContent>
                    <w:p w:rsidR="00A761E4" w:rsidRDefault="00A761E4" w:rsidP="00AE2890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PCBA Functional 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76A7A" w:rsidRDefault="004B3E51" w:rsidP="001A6567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13F590C7" wp14:editId="4EBFE727">
                <wp:simplePos x="0" y="0"/>
                <wp:positionH relativeFrom="column">
                  <wp:posOffset>4119880</wp:posOffset>
                </wp:positionH>
                <wp:positionV relativeFrom="paragraph">
                  <wp:posOffset>21031</wp:posOffset>
                </wp:positionV>
                <wp:extent cx="948690" cy="715010"/>
                <wp:effectExtent l="19050" t="19050" r="22860" b="27940"/>
                <wp:wrapNone/>
                <wp:docPr id="2193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4B3E51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Wavesolder</w:t>
                            </w:r>
                            <w:proofErr w:type="spellEnd"/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A761E4" w:rsidRDefault="00A761E4" w:rsidP="004B3E51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3F590C7" id="_x0000_s1036" style="position:absolute;margin-left:324.4pt;margin-top:1.65pt;width:74.7pt;height:56.3pt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" filled="f" strokecolor="#00b0f0" strokeweight="2.25pt">
                <v:path arrowok="t"/>
                <v:textbox>
                  <w:txbxContent>
                    <w:p w:rsidR="00A761E4" w:rsidRDefault="00A761E4" w:rsidP="004B3E51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Wavesolder</w:t>
                      </w:r>
                      <w:proofErr w:type="spellEnd"/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</w:t>
                      </w:r>
                    </w:p>
                    <w:p w:rsidR="00A761E4" w:rsidRDefault="00A761E4" w:rsidP="004B3E51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Process</w:t>
                      </w:r>
                    </w:p>
                  </w:txbxContent>
                </v:textbox>
              </v:roundrect>
            </w:pict>
          </mc:Fallback>
        </mc:AlternateContent>
      </w:r>
      <w:r w:rsidR="00A44B7A"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2303145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870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25DE5F" id="Freeform 216" o:spid="_x0000_s1026" style="position:absolute;margin-left:181.35pt;margin-top:17.75pt;width:30.75pt;height:19.2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 w:rsidR="00A44B7A"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3684905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872" name="Freeform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A825B0" id="Freeform 210" o:spid="_x0000_s1026" style="position:absolute;margin-left:290.15pt;margin-top:17.75pt;width:30.75pt;height:19.2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376A7A" w:rsidRDefault="00376A7A" w:rsidP="001A6567">
      <w:pPr>
        <w:rPr>
          <w:rFonts w:ascii="Calibri" w:hAnsi="Calibri" w:cs="Calibri"/>
          <w:b/>
        </w:rPr>
      </w:pPr>
    </w:p>
    <w:p w:rsidR="00376A7A" w:rsidRDefault="00376A7A" w:rsidP="001A6567">
      <w:pPr>
        <w:rPr>
          <w:rFonts w:ascii="Calibri" w:hAnsi="Calibri" w:cs="Calibri"/>
          <w:b/>
        </w:rPr>
      </w:pPr>
    </w:p>
    <w:p w:rsidR="00376A7A" w:rsidRDefault="00AE2890" w:rsidP="001A6567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417906</wp:posOffset>
                </wp:positionH>
                <wp:positionV relativeFrom="paragraph">
                  <wp:posOffset>96697</wp:posOffset>
                </wp:positionV>
                <wp:extent cx="215214" cy="261163"/>
                <wp:effectExtent l="0" t="0" r="13970" b="24765"/>
                <wp:wrapNone/>
                <wp:docPr id="868" name="Freeform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5214" cy="261163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4816D7" id="Freeform 218" o:spid="_x0000_s1026" style="position:absolute;margin-left:32.9pt;margin-top:7.6pt;width:16.95pt;height:20.5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" path="m39,r,177l,177r77,38l154,177r-39,l115,,39,xe" filled="f" strokecolor="#164326" strokeweight=".25pt">
                <v:stroke endcap="round"/>
                <v:path arrowok="t" o:connecttype="custom" o:connectlocs="54502,0;54502,215004;0,215004;107607,261163;215214,215004;160712,215004;160712,0;54502,0" o:connectangles="0,0,0,0,0,0,0,0"/>
              </v:shape>
            </w:pict>
          </mc:Fallback>
        </mc:AlternateContent>
      </w:r>
    </w:p>
    <w:p w:rsidR="00376A7A" w:rsidRDefault="00671016" w:rsidP="001A6567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margin">
                  <wp:posOffset>52146</wp:posOffset>
                </wp:positionH>
                <wp:positionV relativeFrom="paragraph">
                  <wp:posOffset>189967</wp:posOffset>
                </wp:positionV>
                <wp:extent cx="865835" cy="719176"/>
                <wp:effectExtent l="19050" t="19050" r="10795" b="24130"/>
                <wp:wrapNone/>
                <wp:docPr id="847" name="圓角矩形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5835" cy="71917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376A7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Burn-In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圓角矩形 323" o:spid="_x0000_s1037" style="position:absolute;margin-left:4.1pt;margin-top:14.95pt;width:68.2pt;height:56.65pt;z-index:2524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" filled="f" strokecolor="#00b0f0" strokeweight="2.25pt">
                <v:path arrowok="t"/>
                <v:textbox>
                  <w:txbxContent>
                    <w:p w:rsidR="00A761E4" w:rsidRDefault="00A761E4" w:rsidP="00376A7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Burn-In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margin">
                  <wp:posOffset>1371905</wp:posOffset>
                </wp:positionH>
                <wp:positionV relativeFrom="paragraph">
                  <wp:posOffset>169545</wp:posOffset>
                </wp:positionV>
                <wp:extent cx="932180" cy="733425"/>
                <wp:effectExtent l="19050" t="19050" r="20320" b="28575"/>
                <wp:wrapNone/>
                <wp:docPr id="846" name="圓角矩形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EC2347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Final   Functional </w:t>
                            </w:r>
                          </w:p>
                          <w:p w:rsidR="00A761E4" w:rsidRDefault="00A761E4" w:rsidP="00EC2347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圓角矩形 324" o:spid="_x0000_s1038" style="position:absolute;margin-left:108pt;margin-top:13.35pt;width:73.4pt;height:57.75pt;z-index:2524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EC2347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Final   Functional </w:t>
                      </w:r>
                    </w:p>
                    <w:p w:rsidR="00A761E4" w:rsidRDefault="00A761E4" w:rsidP="00EC2347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margin">
                  <wp:posOffset>2743937</wp:posOffset>
                </wp:positionH>
                <wp:positionV relativeFrom="paragraph">
                  <wp:posOffset>117196</wp:posOffset>
                </wp:positionV>
                <wp:extent cx="932180" cy="770890"/>
                <wp:effectExtent l="19050" t="19050" r="20320" b="10160"/>
                <wp:wrapNone/>
                <wp:docPr id="845" name="圓角矩形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376A7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FQC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圓角矩形 325" o:spid="_x0000_s1039" style="position:absolute;margin-left:216.05pt;margin-top:9.25pt;width:73.4pt;height:60.7pt;z-index:2524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" filled="f" strokecolor="#00b0f0" strokeweight="2.25pt">
                <v:path arrowok="t"/>
                <v:textbox>
                  <w:txbxContent>
                    <w:p w:rsidR="00A761E4" w:rsidRDefault="00A761E4" w:rsidP="00376A7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FQC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0286AFEB" wp14:editId="04177A2E">
                <wp:simplePos x="0" y="0"/>
                <wp:positionH relativeFrom="margin">
                  <wp:posOffset>4104284</wp:posOffset>
                </wp:positionH>
                <wp:positionV relativeFrom="paragraph">
                  <wp:posOffset>170180</wp:posOffset>
                </wp:positionV>
                <wp:extent cx="932180" cy="770890"/>
                <wp:effectExtent l="19050" t="19050" r="20320" b="10160"/>
                <wp:wrapNone/>
                <wp:docPr id="1416" name="圓角矩形 1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A44B7A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Packing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286AFEB" id="圓角矩形 1416" o:spid="_x0000_s1040" style="position:absolute;margin-left:323.15pt;margin-top:13.4pt;width:73.4pt;height:60.7pt;z-index:2525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" filled="f" strokecolor="#00b0f0" strokeweight="2.25pt">
                <v:path arrowok="t"/>
                <v:textbox>
                  <w:txbxContent>
                    <w:p w:rsidR="00A761E4" w:rsidRDefault="00A761E4" w:rsidP="00A44B7A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Packing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E2890"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0AF2BADF" wp14:editId="1CF7A57A">
                <wp:simplePos x="0" y="0"/>
                <wp:positionH relativeFrom="margin">
                  <wp:posOffset>5479796</wp:posOffset>
                </wp:positionH>
                <wp:positionV relativeFrom="paragraph">
                  <wp:posOffset>137160</wp:posOffset>
                </wp:positionV>
                <wp:extent cx="932180" cy="770890"/>
                <wp:effectExtent l="19050" t="19050" r="20320" b="10160"/>
                <wp:wrapNone/>
                <wp:docPr id="1940" name="圓角矩形 19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AE2890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Ship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AF2BADF" id="圓角矩形 1940" o:spid="_x0000_s1041" style="position:absolute;margin-left:431.5pt;margin-top:10.8pt;width:73.4pt;height:60.7pt;z-index:2529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" filled="f" strokecolor="#00b0f0" strokeweight="2.25pt">
                <v:path arrowok="t"/>
                <v:textbox>
                  <w:txbxContent>
                    <w:p w:rsidR="00A761E4" w:rsidRDefault="00A761E4" w:rsidP="00AE2890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Ship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76A7A" w:rsidRDefault="00671016" w:rsidP="001A6567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962965</wp:posOffset>
                </wp:positionH>
                <wp:positionV relativeFrom="paragraph">
                  <wp:posOffset>142240</wp:posOffset>
                </wp:positionV>
                <wp:extent cx="390525" cy="244475"/>
                <wp:effectExtent l="0" t="0" r="28575" b="22225"/>
                <wp:wrapNone/>
                <wp:docPr id="866" name="Freeform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BCCD54" id="Freeform 223" o:spid="_x0000_s1026" style="position:absolute;margin-left:75.8pt;margin-top:11.2pt;width:30.75pt;height:19.2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2336800</wp:posOffset>
                </wp:positionH>
                <wp:positionV relativeFrom="paragraph">
                  <wp:posOffset>134925</wp:posOffset>
                </wp:positionV>
                <wp:extent cx="390525" cy="244475"/>
                <wp:effectExtent l="0" t="0" r="28575" b="22225"/>
                <wp:wrapNone/>
                <wp:docPr id="863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4C91BA" id="Freeform 230" o:spid="_x0000_s1026" style="position:absolute;margin-left:184pt;margin-top:10.6pt;width:30.75pt;height:19.2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22CDC957" wp14:editId="4BB1E4C6">
                <wp:simplePos x="0" y="0"/>
                <wp:positionH relativeFrom="column">
                  <wp:posOffset>3688004</wp:posOffset>
                </wp:positionH>
                <wp:positionV relativeFrom="paragraph">
                  <wp:posOffset>127025</wp:posOffset>
                </wp:positionV>
                <wp:extent cx="390525" cy="244475"/>
                <wp:effectExtent l="0" t="0" r="28575" b="22225"/>
                <wp:wrapNone/>
                <wp:docPr id="1939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3D6F39" id="Freeform 230" o:spid="_x0000_s1026" style="position:absolute;margin-left:290.4pt;margin-top:10pt;width:30.75pt;height:19.25pt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5E1E422F" wp14:editId="49DDE80E">
                <wp:simplePos x="0" y="0"/>
                <wp:positionH relativeFrom="column">
                  <wp:posOffset>5073218</wp:posOffset>
                </wp:positionH>
                <wp:positionV relativeFrom="paragraph">
                  <wp:posOffset>142977</wp:posOffset>
                </wp:positionV>
                <wp:extent cx="390525" cy="244475"/>
                <wp:effectExtent l="0" t="0" r="28575" b="22225"/>
                <wp:wrapNone/>
                <wp:docPr id="2065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04F8A9" id="Freeform 230" o:spid="_x0000_s1026" style="position:absolute;margin-left:399.45pt;margin-top:11.25pt;width:30.75pt;height:19.25pt;z-index:2529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</w:p>
    <w:p w:rsidR="00376A7A" w:rsidRDefault="00376A7A" w:rsidP="001A6567">
      <w:pPr>
        <w:rPr>
          <w:rFonts w:ascii="Calibri" w:hAnsi="Calibri" w:cs="Calibri"/>
          <w:b/>
        </w:rPr>
      </w:pPr>
    </w:p>
    <w:p w:rsidR="00376A7A" w:rsidRDefault="00376A7A" w:rsidP="001A6567">
      <w:pPr>
        <w:rPr>
          <w:rFonts w:ascii="Calibri" w:hAnsi="Calibri" w:cs="Calibri"/>
          <w:b/>
        </w:rPr>
      </w:pPr>
    </w:p>
    <w:p w:rsidR="00376A7A" w:rsidRDefault="00376A7A" w:rsidP="001A6567">
      <w:pPr>
        <w:rPr>
          <w:rFonts w:ascii="Calibri" w:hAnsi="Calibri" w:cs="Calibri"/>
          <w:b/>
        </w:rPr>
      </w:pPr>
    </w:p>
    <w:p w:rsidR="00EC2347" w:rsidRPr="00940BD4" w:rsidRDefault="00EC2347" w:rsidP="00EC2347">
      <w:pPr>
        <w:spacing w:line="360" w:lineRule="auto"/>
        <w:jc w:val="both"/>
        <w:rPr>
          <w:rFonts w:ascii="Calibri" w:hAnsi="Calibri" w:cs="Calibri"/>
          <w:b/>
          <w:i/>
          <w:color w:val="000000" w:themeColor="text1"/>
        </w:rPr>
      </w:pPr>
      <w:r>
        <w:rPr>
          <w:rFonts w:ascii="Calibri" w:hAnsi="Calibri" w:cs="Calibri"/>
          <w:color w:val="000000" w:themeColor="text1"/>
        </w:rPr>
        <w:t>I</w:t>
      </w:r>
      <w:r w:rsidRPr="00940BD4">
        <w:rPr>
          <w:rFonts w:ascii="Calibri" w:hAnsi="Calibri" w:cs="Calibri"/>
          <w:color w:val="000000" w:themeColor="text1"/>
        </w:rPr>
        <w:t>n Test Flow Chart, we defined the manufacturing functional test stage as following:</w:t>
      </w:r>
    </w:p>
    <w:p w:rsidR="00581909" w:rsidRDefault="00EC2347" w:rsidP="00EC2347">
      <w:pPr>
        <w:spacing w:line="360" w:lineRule="auto"/>
        <w:jc w:val="both"/>
        <w:rPr>
          <w:rFonts w:ascii="Calibri" w:hAnsi="Calibri" w:cs="Calibri"/>
          <w:color w:val="000000" w:themeColor="text1"/>
        </w:rPr>
      </w:pPr>
      <w:r w:rsidRPr="00940BD4">
        <w:rPr>
          <w:rFonts w:ascii="Calibri" w:hAnsi="Calibri" w:cs="Calibri"/>
          <w:b/>
          <w:i/>
          <w:color w:val="000000" w:themeColor="text1"/>
        </w:rPr>
        <w:t>PCBA Functional Test</w:t>
      </w:r>
      <w:r w:rsidRPr="00940BD4">
        <w:rPr>
          <w:rFonts w:ascii="Calibri" w:hAnsi="Calibri" w:cs="Calibri"/>
          <w:color w:val="000000" w:themeColor="text1"/>
        </w:rPr>
        <w:t xml:space="preserve">: Functional test on PCBA. </w:t>
      </w:r>
    </w:p>
    <w:p w:rsidR="00EC2347" w:rsidRPr="00940BD4" w:rsidRDefault="00EC2347" w:rsidP="00EC2347">
      <w:pPr>
        <w:spacing w:line="360" w:lineRule="auto"/>
        <w:jc w:val="both"/>
        <w:rPr>
          <w:rFonts w:ascii="Calibri" w:eastAsia="絡遺羹" w:hAnsi="Calibri" w:cs="Calibri"/>
          <w:color w:val="000000" w:themeColor="text1"/>
        </w:rPr>
      </w:pPr>
      <w:r w:rsidRPr="00940BD4">
        <w:rPr>
          <w:rFonts w:ascii="Calibri" w:eastAsia="絡遺羹" w:hAnsi="Calibri" w:cs="Calibri"/>
          <w:b/>
          <w:i/>
          <w:color w:val="000000" w:themeColor="text1"/>
        </w:rPr>
        <w:t>Burn-in:</w:t>
      </w:r>
      <w:r w:rsidRPr="00940BD4">
        <w:rPr>
          <w:rFonts w:ascii="Calibri" w:eastAsia="絡遺羹" w:hAnsi="Calibri" w:cs="Calibri"/>
          <w:color w:val="000000" w:themeColor="text1"/>
        </w:rPr>
        <w:t xml:space="preserve"> </w:t>
      </w:r>
      <w:r w:rsidRPr="00940BD4">
        <w:rPr>
          <w:rFonts w:ascii="Calibri" w:eastAsia="Quicksand" w:hAnsi="Calibri" w:cs="Calibri"/>
          <w:color w:val="000000" w:themeColor="text1"/>
        </w:rPr>
        <w:t xml:space="preserve">In order to ensure switch’s reliability and quality while used in various environments. Perform the burn-in test </w:t>
      </w:r>
      <w:r w:rsidRPr="00940BD4">
        <w:rPr>
          <w:rFonts w:ascii="Calibri" w:hAnsi="Calibri" w:cs="Calibri"/>
          <w:color w:val="000000" w:themeColor="text1"/>
        </w:rPr>
        <w:t xml:space="preserve">with functional test </w:t>
      </w:r>
      <w:r w:rsidRPr="00940BD4">
        <w:rPr>
          <w:rFonts w:ascii="Calibri" w:eastAsia="Quicksand" w:hAnsi="Calibri" w:cs="Calibri"/>
          <w:color w:val="000000" w:themeColor="text1"/>
        </w:rPr>
        <w:t>for checking the quality of component and processing.</w:t>
      </w:r>
    </w:p>
    <w:p w:rsidR="00EC2347" w:rsidRPr="00940BD4" w:rsidRDefault="00EC2347" w:rsidP="00EC2347">
      <w:pPr>
        <w:spacing w:line="360" w:lineRule="auto"/>
        <w:jc w:val="both"/>
        <w:rPr>
          <w:rFonts w:ascii="Calibri" w:hAnsi="Calibri" w:cs="Calibri"/>
          <w:color w:val="000000" w:themeColor="text1"/>
        </w:rPr>
      </w:pPr>
      <w:r w:rsidRPr="00940BD4">
        <w:rPr>
          <w:rFonts w:ascii="Calibri" w:hAnsi="Calibri" w:cs="Calibri"/>
          <w:b/>
          <w:i/>
          <w:color w:val="000000" w:themeColor="text1"/>
        </w:rPr>
        <w:t>Final Functional Test</w:t>
      </w:r>
      <w:r w:rsidRPr="00940BD4">
        <w:rPr>
          <w:rFonts w:ascii="Calibri" w:hAnsi="Calibri" w:cs="Calibri"/>
          <w:color w:val="000000" w:themeColor="text1"/>
        </w:rPr>
        <w:t xml:space="preserve">: Functional test after Burn-in process. </w:t>
      </w:r>
    </w:p>
    <w:p w:rsidR="00376A7A" w:rsidRPr="00EC2347" w:rsidRDefault="00376A7A" w:rsidP="001A6567">
      <w:pPr>
        <w:rPr>
          <w:rFonts w:ascii="Calibri" w:hAnsi="Calibri" w:cs="Calibri"/>
          <w:b/>
        </w:rPr>
      </w:pPr>
    </w:p>
    <w:p w:rsidR="00243EDF" w:rsidRDefault="00243EDF">
      <w:pPr>
        <w:widowControl/>
        <w:rPr>
          <w:rFonts w:ascii="Calibri" w:hAnsi="Calibri" w:cs="Calibri"/>
        </w:rPr>
      </w:pPr>
    </w:p>
    <w:p w:rsidR="00376A7A" w:rsidRPr="00067844" w:rsidRDefault="00376A7A">
      <w:pPr>
        <w:widowControl/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:rsidR="00221015" w:rsidRPr="00303FC2" w:rsidRDefault="000F22A5" w:rsidP="00ED1ACA">
      <w:pPr>
        <w:pStyle w:val="10"/>
        <w:spacing w:before="180" w:after="180"/>
      </w:pPr>
      <w:bookmarkStart w:id="50" w:name="_Toc62232036"/>
      <w:r w:rsidRPr="00303FC2">
        <w:lastRenderedPageBreak/>
        <w:t>Prepare Material</w:t>
      </w:r>
      <w:bookmarkEnd w:id="50"/>
      <w:r w:rsidR="00E27A6A" w:rsidRPr="00303FC2">
        <w:t xml:space="preserve"> </w:t>
      </w:r>
    </w:p>
    <w:p w:rsidR="00072BB0" w:rsidRDefault="00072BB0" w:rsidP="00072BB0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33BD4EBC" wp14:editId="0082406B">
                <wp:simplePos x="0" y="0"/>
                <wp:positionH relativeFrom="column">
                  <wp:posOffset>995045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194" name="Freeform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167B6E" id="Freeform 180" o:spid="_x0000_s1026" style="position:absolute;margin-left:78.35pt;margin-top:22.05pt;width:30.75pt;height:19.25pt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1FEDEC3D" wp14:editId="058CAFD0">
                <wp:simplePos x="0" y="0"/>
                <wp:positionH relativeFrom="column">
                  <wp:posOffset>980440</wp:posOffset>
                </wp:positionH>
                <wp:positionV relativeFrom="paragraph">
                  <wp:posOffset>289560</wp:posOffset>
                </wp:positionV>
                <wp:extent cx="390525" cy="244475"/>
                <wp:effectExtent l="0" t="0" r="28575" b="22225"/>
                <wp:wrapNone/>
                <wp:docPr id="2195" name="Freeform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99DE21" id="Freeform 181" o:spid="_x0000_s1026" style="position:absolute;margin-left:77.2pt;margin-top:22.8pt;width:30.75pt;height:19.25pt;z-index:2529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014180C4" wp14:editId="48F591E4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196" name="Freeform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3E57AF" id="Freeform 182" o:spid="_x0000_s1026" style="position:absolute;margin-left:185.95pt;margin-top:22.05pt;width:30.75pt;height:19.25pt;z-index:2529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0FEAC03F" wp14:editId="3BDDE124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197" name="Freeform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1BDEA4" id="Freeform 183" o:spid="_x0000_s1026" style="position:absolute;margin-left:185.95pt;margin-top:22.05pt;width:30.75pt;height:19.25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4A12FB05" wp14:editId="5534B998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198" name="Freeform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C49B69" id="Freeform 184" o:spid="_x0000_s1026" style="position:absolute;margin-left:293.6pt;margin-top:22.05pt;width:30.75pt;height:19.25pt;z-index:252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62C0E0B2" wp14:editId="1C78FCC2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199" name="Freeform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8729C2" id="Freeform 185" o:spid="_x0000_s1026" style="position:absolute;margin-left:293.6pt;margin-top:22.05pt;width:30.75pt;height:19.2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68856E20" wp14:editId="61DE9EAF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200" name="Freeform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18DA70" id="Freeform 186" o:spid="_x0000_s1026" style="position:absolute;margin-left:401.2pt;margin-top:22.05pt;width:30.75pt;height:19.2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347A9058" wp14:editId="5D00419B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201" name="Freeform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56D7FB" id="Freeform 187" o:spid="_x0000_s1026" style="position:absolute;margin-left:401.2pt;margin-top:22.05pt;width:30.75pt;height:19.2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DE1B5A4" wp14:editId="070248B9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3175" b="1270"/>
                <wp:wrapNone/>
                <wp:docPr id="2202" name="Freeform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EC3CFB" id="Freeform 188" o:spid="_x0000_s1026" style="position:absolute;margin-left:460.7pt;margin-top:60.55pt;width:19.25pt;height:26.9pt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" path="m38,r,177l,177r77,38l154,177r-39,l115,,38,xe" stroked="f"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7DAC834C" wp14:editId="5E35ED40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22225" b="20320"/>
                <wp:wrapNone/>
                <wp:docPr id="2203" name="Freeform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855CDF" id="Freeform 189" o:spid="_x0000_s1026" style="position:absolute;margin-left:460.7pt;margin-top:60.55pt;width:19.25pt;height:26.9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" path="m38,r,177l,177r77,38l154,177r-39,l115,,38,xe" filled="f" strokecolor="#164326" strokeweight=".25pt">
                <v:stroke endcap="round"/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55DB86CB" wp14:editId="61CEEBB7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204" name="Freeform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52728E" id="Freeform 204" o:spid="_x0000_s1026" style="position:absolute;margin-left:398.5pt;margin-top:107.75pt;width:30.75pt;height:19.25pt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" path="m246,38l38,38,38,,,77r38,77l38,115r208,l246,38xe" stroked="f"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5A35C0BE" wp14:editId="5B301D20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205" name="Freeform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291D0F" id="Freeform 205" o:spid="_x0000_s1026" style="position:absolute;margin-left:398.5pt;margin-top:107.75pt;width:30.75pt;height:19.2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" path="m246,38l38,38,38,,,77r38,77l38,115r208,l246,38xe" filled="f" strokecolor="#164326" strokeweight=".25pt">
                <v:stroke endcap="round"/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5FDA483D" wp14:editId="5412306A">
                <wp:simplePos x="0" y="0"/>
                <wp:positionH relativeFrom="column">
                  <wp:posOffset>3694430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206" name="Freeform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278BB7" id="Freeform 209" o:spid="_x0000_s1026" style="position:absolute;margin-left:290.9pt;margin-top:107.75pt;width:30.75pt;height:19.25pt;z-index:2529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58D82DB2" wp14:editId="785DE1AC">
                <wp:simplePos x="0" y="0"/>
                <wp:positionH relativeFrom="column">
                  <wp:posOffset>2327275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207" name="Freeform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0A5A43" id="Freeform 215" o:spid="_x0000_s1026" style="position:absolute;margin-left:183.25pt;margin-top:107.75pt;width:30.75pt;height:19.25pt;z-index:2529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57696" behindDoc="0" locked="0" layoutInCell="1" allowOverlap="1" wp14:anchorId="44A785C9" wp14:editId="69C44510">
                <wp:simplePos x="0" y="0"/>
                <wp:positionH relativeFrom="column">
                  <wp:posOffset>385445</wp:posOffset>
                </wp:positionH>
                <wp:positionV relativeFrom="paragraph">
                  <wp:posOffset>1842135</wp:posOffset>
                </wp:positionV>
                <wp:extent cx="244475" cy="341630"/>
                <wp:effectExtent l="0" t="0" r="3175" b="1270"/>
                <wp:wrapNone/>
                <wp:docPr id="2208" name="Freeform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575B64" id="Freeform 217" o:spid="_x0000_s1026" style="position:absolute;margin-left:30.35pt;margin-top:145.05pt;width:19.25pt;height:26.9pt;z-index:2529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" path="m39,r,177l,177r77,38l154,177r-39,l115,,39,xe" stroked="f">
                <v:path arrowok="t" o:connecttype="custom" o:connectlocs="61913,0;61913,281249;0,281249;122238,341630;244475,281249;182563,281249;182563,0;61913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59744" behindDoc="0" locked="0" layoutInCell="1" allowOverlap="1" wp14:anchorId="299A56DF" wp14:editId="21037D9C">
                <wp:simplePos x="0" y="0"/>
                <wp:positionH relativeFrom="column">
                  <wp:posOffset>948055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209" name="Freeform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3C73E2" id="Freeform 222" o:spid="_x0000_s1026" style="position:absolute;margin-left:74.65pt;margin-top:191.2pt;width:30.75pt;height:19.25pt;z-index:2529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1DF67FEC" wp14:editId="149647B2">
                <wp:simplePos x="0" y="0"/>
                <wp:positionH relativeFrom="column">
                  <wp:posOffset>2361565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210" name="Freeform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AA7472" id="Freeform 229" o:spid="_x0000_s1026" style="position:absolute;margin-left:185.95pt;margin-top:191.2pt;width:30.75pt;height:19.2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64492BAA" wp14:editId="661CF4D8">
                <wp:simplePos x="0" y="0"/>
                <wp:positionH relativeFrom="column">
                  <wp:posOffset>3728720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211" name="Freeform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269AAE" id="Freeform 235" o:spid="_x0000_s1026" style="position:absolute;margin-left:293.6pt;margin-top:191.2pt;width:30.75pt;height:19.25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FE9E55F" wp14:editId="4B1164B9">
                <wp:simplePos x="0" y="0"/>
                <wp:positionH relativeFrom="column">
                  <wp:posOffset>5095240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212" name="Freeform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B8F232" id="Freeform 240" o:spid="_x0000_s1026" style="position:absolute;margin-left:401.2pt;margin-top:191.2pt;width:30.75pt;height:19.2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7551E6BE" wp14:editId="620E098C">
                <wp:simplePos x="0" y="0"/>
                <wp:positionH relativeFrom="column">
                  <wp:posOffset>1409065</wp:posOffset>
                </wp:positionH>
                <wp:positionV relativeFrom="paragraph">
                  <wp:posOffset>29210</wp:posOffset>
                </wp:positionV>
                <wp:extent cx="932180" cy="733425"/>
                <wp:effectExtent l="19050" t="19050" r="20320" b="28575"/>
                <wp:wrapNone/>
                <wp:docPr id="2213" name="圓角矩形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2BB0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Solder Paste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551E6BE" id="_x0000_s1042" style="position:absolute;margin-left:110.95pt;margin-top:2.3pt;width:73.4pt;height:57.7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072BB0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Solder Paste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4F9129E2" wp14:editId="0F009DC5">
                <wp:simplePos x="0" y="0"/>
                <wp:positionH relativeFrom="column">
                  <wp:posOffset>5080</wp:posOffset>
                </wp:positionH>
                <wp:positionV relativeFrom="paragraph">
                  <wp:posOffset>0</wp:posOffset>
                </wp:positionV>
                <wp:extent cx="932180" cy="733425"/>
                <wp:effectExtent l="19050" t="19050" r="20320" b="28575"/>
                <wp:wrapNone/>
                <wp:docPr id="2214" name="圓角矩形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2BB0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Prepare Material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F9129E2" id="_x0000_s1043" style="position:absolute;margin-left:.4pt;margin-top:0;width:73.4pt;height:57.7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" fillcolor="#92d050" strokecolor="#00b0f0" strokeweight="2.25pt">
                <v:path arrowok="t"/>
                <v:textbox>
                  <w:txbxContent>
                    <w:p w:rsidR="00A761E4" w:rsidRDefault="00A761E4" w:rsidP="00072BB0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Prepare Material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25B139CD" wp14:editId="1B033FE5">
                <wp:simplePos x="0" y="0"/>
                <wp:positionH relativeFrom="column">
                  <wp:posOffset>2764790</wp:posOffset>
                </wp:positionH>
                <wp:positionV relativeFrom="paragraph">
                  <wp:posOffset>29210</wp:posOffset>
                </wp:positionV>
                <wp:extent cx="932180" cy="733425"/>
                <wp:effectExtent l="19050" t="19050" r="20320" b="28575"/>
                <wp:wrapNone/>
                <wp:docPr id="2215" name="圓角矩形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2BB0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SPI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5B139CD" id="_x0000_s1044" style="position:absolute;margin-left:217.7pt;margin-top:2.3pt;width:73.4pt;height:57.7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072BB0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SPI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66B70689" wp14:editId="1682A783">
                <wp:simplePos x="0" y="0"/>
                <wp:positionH relativeFrom="column">
                  <wp:posOffset>4124325</wp:posOffset>
                </wp:positionH>
                <wp:positionV relativeFrom="paragraph">
                  <wp:posOffset>37465</wp:posOffset>
                </wp:positionV>
                <wp:extent cx="932180" cy="733425"/>
                <wp:effectExtent l="19050" t="19050" r="20320" b="28575"/>
                <wp:wrapNone/>
                <wp:docPr id="2216" name="圓角矩形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2BB0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SMT 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6B70689" id="_x0000_s1045" style="position:absolute;margin-left:324.75pt;margin-top:2.95pt;width:73.4pt;height:57.7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" filled="f" strokecolor="#00b0f0" strokeweight="2.25pt">
                <v:path arrowok="t"/>
                <v:textbox>
                  <w:txbxContent>
                    <w:p w:rsidR="00A761E4" w:rsidRDefault="00A761E4" w:rsidP="00072BB0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SMT 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2D611C17" wp14:editId="017F6D7C">
                <wp:simplePos x="0" y="0"/>
                <wp:positionH relativeFrom="column">
                  <wp:posOffset>5482590</wp:posOffset>
                </wp:positionH>
                <wp:positionV relativeFrom="paragraph">
                  <wp:posOffset>34290</wp:posOffset>
                </wp:positionV>
                <wp:extent cx="932180" cy="733425"/>
                <wp:effectExtent l="19050" t="19050" r="20320" b="28575"/>
                <wp:wrapNone/>
                <wp:docPr id="2217" name="圓角矩形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2BB0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AOI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D611C17" id="_x0000_s1046" style="position:absolute;margin-left:431.7pt;margin-top:2.7pt;width:73.4pt;height:57.7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072BB0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AOI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1097DA55" wp14:editId="2C9FAFC5">
                <wp:simplePos x="0" y="0"/>
                <wp:positionH relativeFrom="column">
                  <wp:posOffset>5466080</wp:posOffset>
                </wp:positionH>
                <wp:positionV relativeFrom="paragraph">
                  <wp:posOffset>1118870</wp:posOffset>
                </wp:positionV>
                <wp:extent cx="948690" cy="715010"/>
                <wp:effectExtent l="19050" t="19050" r="22860" b="27940"/>
                <wp:wrapNone/>
                <wp:docPr id="2218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2BB0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X-Ray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097DA55" id="_x0000_s1047" style="position:absolute;margin-left:430.4pt;margin-top:88.1pt;width:74.7pt;height:56.3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" filled="f" strokecolor="#00b0f0" strokeweight="2.25pt">
                <v:path arrowok="t"/>
                <v:textbox>
                  <w:txbxContent>
                    <w:p w:rsidR="00A761E4" w:rsidRDefault="00A761E4" w:rsidP="00072BB0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X-Ray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0526E316" wp14:editId="3FE27BE7">
                <wp:simplePos x="0" y="0"/>
                <wp:positionH relativeFrom="column">
                  <wp:posOffset>948055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219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22493B" id="Freeform 216" o:spid="_x0000_s1026" style="position:absolute;margin-left:74.65pt;margin-top:107.75pt;width:30.75pt;height:19.2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072BB0" w:rsidRDefault="00072BB0" w:rsidP="00072BB0">
      <w:pPr>
        <w:rPr>
          <w:rFonts w:ascii="Calibri" w:hAnsi="Calibri" w:cs="Calibri"/>
          <w:b/>
        </w:rPr>
      </w:pPr>
    </w:p>
    <w:p w:rsidR="00072BB0" w:rsidRDefault="00072BB0" w:rsidP="00072BB0">
      <w:pPr>
        <w:rPr>
          <w:rFonts w:ascii="Calibri" w:hAnsi="Calibri" w:cs="Calibri"/>
          <w:b/>
        </w:rPr>
      </w:pPr>
    </w:p>
    <w:p w:rsidR="00072BB0" w:rsidRDefault="00072BB0" w:rsidP="00072BB0">
      <w:pPr>
        <w:rPr>
          <w:rFonts w:ascii="Calibri" w:hAnsi="Calibri" w:cs="Calibri"/>
          <w:b/>
        </w:rPr>
      </w:pPr>
    </w:p>
    <w:p w:rsidR="00072BB0" w:rsidRDefault="00072BB0" w:rsidP="00072BB0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72032" behindDoc="0" locked="0" layoutInCell="1" allowOverlap="1" wp14:anchorId="6EB811E3" wp14:editId="26932634">
                <wp:simplePos x="0" y="0"/>
                <wp:positionH relativeFrom="margin">
                  <wp:posOffset>2744140</wp:posOffset>
                </wp:positionH>
                <wp:positionV relativeFrom="paragraph">
                  <wp:posOffset>199111</wp:posOffset>
                </wp:positionV>
                <wp:extent cx="932180" cy="744855"/>
                <wp:effectExtent l="19050" t="19050" r="20320" b="17145"/>
                <wp:wrapNone/>
                <wp:docPr id="2220" name="圓角矩形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2BB0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ICT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EB811E3" id="_x0000_s1048" style="position:absolute;margin-left:216.05pt;margin-top:15.7pt;width:73.4pt;height:58.65pt;z-index:2529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" filled="f" strokecolor="#00b0f0" strokeweight="2.25pt">
                <v:path arrowok="t"/>
                <v:textbox>
                  <w:txbxContent>
                    <w:p w:rsidR="00A761E4" w:rsidRDefault="00A761E4" w:rsidP="00072BB0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ICT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762D72BA" wp14:editId="4897419B">
                <wp:simplePos x="0" y="0"/>
                <wp:positionH relativeFrom="column">
                  <wp:posOffset>1358138</wp:posOffset>
                </wp:positionH>
                <wp:positionV relativeFrom="paragraph">
                  <wp:posOffset>215621</wp:posOffset>
                </wp:positionV>
                <wp:extent cx="932180" cy="744855"/>
                <wp:effectExtent l="19050" t="19050" r="20320" b="17145"/>
                <wp:wrapNone/>
                <wp:docPr id="2221" name="圓角矩形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2BB0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Assembly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62D72BA" id="_x0000_s1049" style="position:absolute;margin-left:106.95pt;margin-top:17pt;width:73.4pt;height:58.6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072BB0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Assembly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74080" behindDoc="0" locked="0" layoutInCell="1" allowOverlap="1" wp14:anchorId="6DBCB0D8" wp14:editId="7AD950FE">
                <wp:simplePos x="0" y="0"/>
                <wp:positionH relativeFrom="margin">
                  <wp:align>left</wp:align>
                </wp:positionH>
                <wp:positionV relativeFrom="paragraph">
                  <wp:posOffset>196850</wp:posOffset>
                </wp:positionV>
                <wp:extent cx="932180" cy="763270"/>
                <wp:effectExtent l="19050" t="19050" r="20320" b="17780"/>
                <wp:wrapNone/>
                <wp:docPr id="2222" name="圓角矩形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6327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2BB0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PCBA Functional 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DBCB0D8" id="_x0000_s1050" style="position:absolute;margin-left:0;margin-top:15.5pt;width:73.4pt;height:60.1pt;z-index:252974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" filled="f" strokecolor="#00b0f0" strokeweight="2.25pt">
                <v:path arrowok="t"/>
                <v:textbox>
                  <w:txbxContent>
                    <w:p w:rsidR="00A761E4" w:rsidRDefault="00A761E4" w:rsidP="00072BB0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PCBA Functional 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72BB0" w:rsidRDefault="00072BB0" w:rsidP="00072BB0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7E050A4B" wp14:editId="2268E05A">
                <wp:simplePos x="0" y="0"/>
                <wp:positionH relativeFrom="column">
                  <wp:posOffset>4119880</wp:posOffset>
                </wp:positionH>
                <wp:positionV relativeFrom="paragraph">
                  <wp:posOffset>21031</wp:posOffset>
                </wp:positionV>
                <wp:extent cx="948690" cy="715010"/>
                <wp:effectExtent l="19050" t="19050" r="22860" b="27940"/>
                <wp:wrapNone/>
                <wp:docPr id="2223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2BB0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Wavesolder</w:t>
                            </w:r>
                            <w:proofErr w:type="spellEnd"/>
                          </w:p>
                          <w:p w:rsidR="00A761E4" w:rsidRDefault="00A761E4" w:rsidP="00072BB0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E050A4B" id="_x0000_s1051" style="position:absolute;margin-left:324.4pt;margin-top:1.65pt;width:74.7pt;height:56.3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" filled="f" strokecolor="#00b0f0" strokeweight="2.25pt">
                <v:path arrowok="t"/>
                <v:textbox>
                  <w:txbxContent>
                    <w:p w:rsidR="00A761E4" w:rsidRDefault="00A761E4" w:rsidP="00072BB0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Wavesolder</w:t>
                      </w:r>
                      <w:proofErr w:type="spellEnd"/>
                    </w:p>
                    <w:p w:rsidR="00A761E4" w:rsidRDefault="00A761E4" w:rsidP="00072BB0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2C738EF9" wp14:editId="6840BBB9">
                <wp:simplePos x="0" y="0"/>
                <wp:positionH relativeFrom="column">
                  <wp:posOffset>2303145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224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A10EF5" id="Freeform 216" o:spid="_x0000_s1026" style="position:absolute;margin-left:181.35pt;margin-top:17.75pt;width:30.75pt;height:19.2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166E9D2C" wp14:editId="2C906937">
                <wp:simplePos x="0" y="0"/>
                <wp:positionH relativeFrom="column">
                  <wp:posOffset>3684905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225" name="Freeform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8C4F85" id="Freeform 210" o:spid="_x0000_s1026" style="position:absolute;margin-left:290.15pt;margin-top:17.75pt;width:30.75pt;height:19.2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072BB0" w:rsidRDefault="00072BB0" w:rsidP="00072BB0">
      <w:pPr>
        <w:rPr>
          <w:rFonts w:ascii="Calibri" w:hAnsi="Calibri" w:cs="Calibri"/>
          <w:b/>
        </w:rPr>
      </w:pPr>
    </w:p>
    <w:p w:rsidR="00072BB0" w:rsidRDefault="00072BB0" w:rsidP="00072BB0">
      <w:pPr>
        <w:rPr>
          <w:rFonts w:ascii="Calibri" w:hAnsi="Calibri" w:cs="Calibri"/>
          <w:b/>
        </w:rPr>
      </w:pPr>
    </w:p>
    <w:p w:rsidR="00072BB0" w:rsidRDefault="00072BB0" w:rsidP="00072BB0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3B2140B7" wp14:editId="05BC8F3D">
                <wp:simplePos x="0" y="0"/>
                <wp:positionH relativeFrom="column">
                  <wp:posOffset>417906</wp:posOffset>
                </wp:positionH>
                <wp:positionV relativeFrom="paragraph">
                  <wp:posOffset>96697</wp:posOffset>
                </wp:positionV>
                <wp:extent cx="215214" cy="261163"/>
                <wp:effectExtent l="0" t="0" r="13970" b="24765"/>
                <wp:wrapNone/>
                <wp:docPr id="2226" name="Freeform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5214" cy="261163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667858" id="Freeform 218" o:spid="_x0000_s1026" style="position:absolute;margin-left:32.9pt;margin-top:7.6pt;width:16.95pt;height:20.5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" path="m39,r,177l,177r77,38l154,177r-39,l115,,39,xe" filled="f" strokecolor="#164326" strokeweight=".25pt">
                <v:stroke endcap="round"/>
                <v:path arrowok="t" o:connecttype="custom" o:connectlocs="54502,0;54502,215004;0,215004;107607,261163;215214,215004;160712,215004;160712,0;54502,0" o:connectangles="0,0,0,0,0,0,0,0"/>
              </v:shape>
            </w:pict>
          </mc:Fallback>
        </mc:AlternateContent>
      </w:r>
    </w:p>
    <w:p w:rsidR="00072BB0" w:rsidRDefault="00072BB0" w:rsidP="00072BB0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2DCFDA13" wp14:editId="19EDC640">
                <wp:simplePos x="0" y="0"/>
                <wp:positionH relativeFrom="margin">
                  <wp:posOffset>52146</wp:posOffset>
                </wp:positionH>
                <wp:positionV relativeFrom="paragraph">
                  <wp:posOffset>189967</wp:posOffset>
                </wp:positionV>
                <wp:extent cx="865835" cy="719176"/>
                <wp:effectExtent l="19050" t="19050" r="10795" b="24130"/>
                <wp:wrapNone/>
                <wp:docPr id="2227" name="圓角矩形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5835" cy="71917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2BB0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Burn-In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DCFDA13" id="_x0000_s1052" style="position:absolute;margin-left:4.1pt;margin-top:14.95pt;width:68.2pt;height:56.65pt;z-index:25297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" filled="f" strokecolor="#00b0f0" strokeweight="2.25pt">
                <v:path arrowok="t"/>
                <v:textbox>
                  <w:txbxContent>
                    <w:p w:rsidR="00A761E4" w:rsidRDefault="00A761E4" w:rsidP="00072BB0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Burn-In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51DB3355" wp14:editId="614D128D">
                <wp:simplePos x="0" y="0"/>
                <wp:positionH relativeFrom="margin">
                  <wp:posOffset>1371905</wp:posOffset>
                </wp:positionH>
                <wp:positionV relativeFrom="paragraph">
                  <wp:posOffset>169545</wp:posOffset>
                </wp:positionV>
                <wp:extent cx="932180" cy="733425"/>
                <wp:effectExtent l="19050" t="19050" r="20320" b="28575"/>
                <wp:wrapNone/>
                <wp:docPr id="2228" name="圓角矩形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EC2347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Final   Functional </w:t>
                            </w:r>
                          </w:p>
                          <w:p w:rsidR="00A761E4" w:rsidRDefault="00A761E4" w:rsidP="00EC2347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1DB3355" id="_x0000_s1053" style="position:absolute;margin-left:108pt;margin-top:13.35pt;width:73.4pt;height:57.75pt;z-index:2529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EC2347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Final   Functional </w:t>
                      </w:r>
                    </w:p>
                    <w:p w:rsidR="00A761E4" w:rsidRDefault="00A761E4" w:rsidP="00EC2347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64CDA0C9" wp14:editId="3F9E18A2">
                <wp:simplePos x="0" y="0"/>
                <wp:positionH relativeFrom="margin">
                  <wp:posOffset>2743937</wp:posOffset>
                </wp:positionH>
                <wp:positionV relativeFrom="paragraph">
                  <wp:posOffset>117196</wp:posOffset>
                </wp:positionV>
                <wp:extent cx="932180" cy="770890"/>
                <wp:effectExtent l="19050" t="19050" r="20320" b="10160"/>
                <wp:wrapNone/>
                <wp:docPr id="2229" name="圓角矩形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2BB0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FQC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4CDA0C9" id="_x0000_s1054" style="position:absolute;margin-left:216.05pt;margin-top:9.25pt;width:73.4pt;height:60.7pt;z-index:25297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" filled="f" strokecolor="#00b0f0" strokeweight="2.25pt">
                <v:path arrowok="t"/>
                <v:textbox>
                  <w:txbxContent>
                    <w:p w:rsidR="00A761E4" w:rsidRDefault="00A761E4" w:rsidP="00072BB0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FQC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F23E1FC" wp14:editId="0EA13FF1">
                <wp:simplePos x="0" y="0"/>
                <wp:positionH relativeFrom="margin">
                  <wp:posOffset>4104284</wp:posOffset>
                </wp:positionH>
                <wp:positionV relativeFrom="paragraph">
                  <wp:posOffset>170180</wp:posOffset>
                </wp:positionV>
                <wp:extent cx="932180" cy="770890"/>
                <wp:effectExtent l="19050" t="19050" r="20320" b="10160"/>
                <wp:wrapNone/>
                <wp:docPr id="2230" name="圓角矩形 2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2BB0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Packing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F23E1FC" id="圓角矩形 2230" o:spid="_x0000_s1055" style="position:absolute;margin-left:323.15pt;margin-top:13.4pt;width:73.4pt;height:60.7pt;z-index:25297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" filled="f" strokecolor="#00b0f0" strokeweight="2.25pt">
                <v:path arrowok="t"/>
                <v:textbox>
                  <w:txbxContent>
                    <w:p w:rsidR="00A761E4" w:rsidRDefault="00A761E4" w:rsidP="00072BB0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Packing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5B1EA74A" wp14:editId="42049833">
                <wp:simplePos x="0" y="0"/>
                <wp:positionH relativeFrom="margin">
                  <wp:posOffset>5479796</wp:posOffset>
                </wp:positionH>
                <wp:positionV relativeFrom="paragraph">
                  <wp:posOffset>137160</wp:posOffset>
                </wp:positionV>
                <wp:extent cx="932180" cy="770890"/>
                <wp:effectExtent l="19050" t="19050" r="20320" b="10160"/>
                <wp:wrapNone/>
                <wp:docPr id="2231" name="圓角矩形 2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2BB0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Ship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B1EA74A" id="圓角矩形 2231" o:spid="_x0000_s1056" style="position:absolute;margin-left:431.5pt;margin-top:10.8pt;width:73.4pt;height:60.7pt;z-index:25298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" filled="f" strokecolor="#00b0f0" strokeweight="2.25pt">
                <v:path arrowok="t"/>
                <v:textbox>
                  <w:txbxContent>
                    <w:p w:rsidR="00A761E4" w:rsidRDefault="00A761E4" w:rsidP="00072BB0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Ship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72BB0" w:rsidRDefault="00072BB0" w:rsidP="00072BB0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454FBFF5" wp14:editId="1F83F545">
                <wp:simplePos x="0" y="0"/>
                <wp:positionH relativeFrom="column">
                  <wp:posOffset>962965</wp:posOffset>
                </wp:positionH>
                <wp:positionV relativeFrom="paragraph">
                  <wp:posOffset>142240</wp:posOffset>
                </wp:positionV>
                <wp:extent cx="390525" cy="244475"/>
                <wp:effectExtent l="0" t="0" r="28575" b="22225"/>
                <wp:wrapNone/>
                <wp:docPr id="2232" name="Freeform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9FECD3" id="Freeform 223" o:spid="_x0000_s1026" style="position:absolute;margin-left:75.8pt;margin-top:11.2pt;width:30.75pt;height:19.2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246514AF" wp14:editId="54D75564">
                <wp:simplePos x="0" y="0"/>
                <wp:positionH relativeFrom="column">
                  <wp:posOffset>2336800</wp:posOffset>
                </wp:positionH>
                <wp:positionV relativeFrom="paragraph">
                  <wp:posOffset>134925</wp:posOffset>
                </wp:positionV>
                <wp:extent cx="390525" cy="244475"/>
                <wp:effectExtent l="0" t="0" r="28575" b="22225"/>
                <wp:wrapNone/>
                <wp:docPr id="2233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2DC568" id="Freeform 230" o:spid="_x0000_s1026" style="position:absolute;margin-left:184pt;margin-top:10.6pt;width:30.75pt;height:19.2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63F3B2AB" wp14:editId="171A460E">
                <wp:simplePos x="0" y="0"/>
                <wp:positionH relativeFrom="column">
                  <wp:posOffset>3688004</wp:posOffset>
                </wp:positionH>
                <wp:positionV relativeFrom="paragraph">
                  <wp:posOffset>127025</wp:posOffset>
                </wp:positionV>
                <wp:extent cx="390525" cy="244475"/>
                <wp:effectExtent l="0" t="0" r="28575" b="22225"/>
                <wp:wrapNone/>
                <wp:docPr id="2234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1A8BAE" id="Freeform 230" o:spid="_x0000_s1026" style="position:absolute;margin-left:290.4pt;margin-top:10pt;width:30.75pt;height:19.2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65FE4B32" wp14:editId="67979B46">
                <wp:simplePos x="0" y="0"/>
                <wp:positionH relativeFrom="column">
                  <wp:posOffset>5073218</wp:posOffset>
                </wp:positionH>
                <wp:positionV relativeFrom="paragraph">
                  <wp:posOffset>142977</wp:posOffset>
                </wp:positionV>
                <wp:extent cx="390525" cy="244475"/>
                <wp:effectExtent l="0" t="0" r="28575" b="22225"/>
                <wp:wrapNone/>
                <wp:docPr id="2235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0D8EDD" id="Freeform 230" o:spid="_x0000_s1026" style="position:absolute;margin-left:399.45pt;margin-top:11.25pt;width:30.75pt;height:19.25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</w:p>
    <w:p w:rsidR="00072BB0" w:rsidRDefault="00072BB0" w:rsidP="00072BB0">
      <w:pPr>
        <w:rPr>
          <w:rFonts w:ascii="Calibri" w:hAnsi="Calibri" w:cs="Calibri"/>
          <w:b/>
        </w:rPr>
      </w:pPr>
    </w:p>
    <w:p w:rsidR="00CE3A66" w:rsidRPr="00303FC2" w:rsidRDefault="00CE3A66" w:rsidP="00221015">
      <w:pPr>
        <w:rPr>
          <w:rFonts w:ascii="Calibri" w:hAnsi="Calibri" w:cs="Calibri"/>
        </w:rPr>
      </w:pPr>
    </w:p>
    <w:p w:rsidR="00586F7D" w:rsidRDefault="00586F7D" w:rsidP="00586F7D">
      <w:pPr>
        <w:rPr>
          <w:rFonts w:ascii="Calibri" w:hAnsi="Calibri" w:cs="Calibri"/>
          <w:b/>
        </w:rPr>
      </w:pPr>
    </w:p>
    <w:p w:rsidR="00CE3A66" w:rsidRPr="00586F7D" w:rsidRDefault="00CE3A66" w:rsidP="00221015">
      <w:pPr>
        <w:rPr>
          <w:rFonts w:ascii="Calibri" w:hAnsi="Calibri" w:cs="Calibri"/>
        </w:rPr>
      </w:pPr>
    </w:p>
    <w:p w:rsidR="008170BD" w:rsidRPr="00303FC2" w:rsidRDefault="00871C90" w:rsidP="00ED1ACA">
      <w:pPr>
        <w:pStyle w:val="a"/>
        <w:spacing w:before="180" w:after="180"/>
      </w:pPr>
      <w:bookmarkStart w:id="51" w:name="_Toc62232037"/>
      <w:r w:rsidRPr="00303FC2">
        <w:t>Procedure</w:t>
      </w:r>
      <w:bookmarkEnd w:id="51"/>
    </w:p>
    <w:p w:rsidR="00D32384" w:rsidRPr="00303FC2" w:rsidRDefault="00E003B4" w:rsidP="00E20571">
      <w:pPr>
        <w:pStyle w:val="ae"/>
        <w:numPr>
          <w:ilvl w:val="0"/>
          <w:numId w:val="2"/>
        </w:numPr>
        <w:ind w:leftChars="0"/>
        <w:rPr>
          <w:rFonts w:ascii="Calibri" w:hAnsi="Calibri" w:cs="Calibri"/>
        </w:rPr>
      </w:pPr>
      <w:r w:rsidRPr="00303FC2">
        <w:rPr>
          <w:rFonts w:ascii="Calibri" w:hAnsi="Calibri" w:cs="Calibri"/>
        </w:rPr>
        <w:t>Prepare a bar-coded label for main-board</w:t>
      </w:r>
      <w:r w:rsidR="00695727">
        <w:rPr>
          <w:rFonts w:ascii="Calibri" w:hAnsi="Calibri" w:cs="Calibri"/>
        </w:rPr>
        <w:t xml:space="preserve"> to indicate “WNC Serial Number”, “MAC Address” </w:t>
      </w:r>
    </w:p>
    <w:p w:rsidR="00D32384" w:rsidRPr="00303FC2" w:rsidRDefault="00E003B4" w:rsidP="00E20571">
      <w:pPr>
        <w:pStyle w:val="ae"/>
        <w:numPr>
          <w:ilvl w:val="0"/>
          <w:numId w:val="2"/>
        </w:numPr>
        <w:ind w:leftChars="0"/>
        <w:rPr>
          <w:rFonts w:ascii="Calibri" w:hAnsi="Calibri" w:cs="Calibri"/>
        </w:rPr>
      </w:pPr>
      <w:r w:rsidRPr="00303FC2">
        <w:rPr>
          <w:rFonts w:ascii="Calibri" w:hAnsi="Calibri" w:cs="Calibri"/>
        </w:rPr>
        <w:t>Record all the Date-codes/Lot #s of all components for traceability</w:t>
      </w:r>
    </w:p>
    <w:p w:rsidR="00D32384" w:rsidRPr="00303FC2" w:rsidRDefault="00E003B4" w:rsidP="00E20571">
      <w:pPr>
        <w:pStyle w:val="ae"/>
        <w:numPr>
          <w:ilvl w:val="0"/>
          <w:numId w:val="2"/>
        </w:numPr>
        <w:ind w:leftChars="0"/>
        <w:rPr>
          <w:rFonts w:ascii="Calibri" w:hAnsi="Calibri" w:cs="Calibri"/>
        </w:rPr>
      </w:pPr>
      <w:r w:rsidRPr="00303FC2">
        <w:rPr>
          <w:rFonts w:ascii="Calibri" w:hAnsi="Calibri" w:cs="Calibri"/>
        </w:rPr>
        <w:t>Use Shop-floor Data Collection System to timestamp all major process steps that the main-board goes thru. The system shall be capable of un-ambiguously connecting the process timestamps as well as the date-code/lot# of every component to the serial # of each board.</w:t>
      </w:r>
    </w:p>
    <w:p w:rsidR="00A40743" w:rsidRPr="00303FC2" w:rsidRDefault="00E003B4" w:rsidP="00E20571">
      <w:pPr>
        <w:pStyle w:val="ae"/>
        <w:numPr>
          <w:ilvl w:val="0"/>
          <w:numId w:val="2"/>
        </w:numPr>
        <w:ind w:leftChars="0"/>
        <w:rPr>
          <w:rFonts w:ascii="Calibri" w:hAnsi="Calibri" w:cs="Calibri"/>
        </w:rPr>
      </w:pPr>
      <w:r w:rsidRPr="00303FC2">
        <w:rPr>
          <w:rFonts w:ascii="Calibri" w:hAnsi="Calibri" w:cs="Calibri"/>
        </w:rPr>
        <w:t xml:space="preserve">Pre-program the </w:t>
      </w:r>
      <w:r w:rsidR="00A40743" w:rsidRPr="00303FC2">
        <w:rPr>
          <w:rFonts w:ascii="Calibri" w:hAnsi="Calibri" w:cs="Calibri"/>
        </w:rPr>
        <w:t>following components:</w:t>
      </w:r>
    </w:p>
    <w:tbl>
      <w:tblPr>
        <w:tblStyle w:val="ad"/>
        <w:tblW w:w="0" w:type="auto"/>
        <w:tblInd w:w="905" w:type="dxa"/>
        <w:tblLook w:val="04A0" w:firstRow="1" w:lastRow="0" w:firstColumn="1" w:lastColumn="0" w:noHBand="0" w:noVBand="1"/>
      </w:tblPr>
      <w:tblGrid>
        <w:gridCol w:w="752"/>
        <w:gridCol w:w="2449"/>
        <w:gridCol w:w="1836"/>
        <w:gridCol w:w="2383"/>
        <w:gridCol w:w="1869"/>
      </w:tblGrid>
      <w:tr w:rsidR="00EE6051" w:rsidRPr="00303FC2" w:rsidTr="00A437AC">
        <w:tc>
          <w:tcPr>
            <w:tcW w:w="752" w:type="dxa"/>
          </w:tcPr>
          <w:p w:rsidR="00420DD6" w:rsidRPr="000B3036" w:rsidRDefault="00420DD6" w:rsidP="00A40743">
            <w:pPr>
              <w:pStyle w:val="ae"/>
              <w:ind w:leftChars="0" w:left="0"/>
              <w:rPr>
                <w:rFonts w:ascii="Calibri" w:hAnsi="Calibri" w:cs="Calibri"/>
                <w:b/>
                <w:sz w:val="16"/>
                <w:szCs w:val="16"/>
              </w:rPr>
            </w:pPr>
            <w:r w:rsidRPr="000B3036">
              <w:rPr>
                <w:rFonts w:ascii="Calibri" w:hAnsi="Calibri" w:cs="Calibri"/>
                <w:b/>
                <w:sz w:val="16"/>
                <w:szCs w:val="16"/>
              </w:rPr>
              <w:t>Item</w:t>
            </w:r>
          </w:p>
        </w:tc>
        <w:tc>
          <w:tcPr>
            <w:tcW w:w="2449" w:type="dxa"/>
          </w:tcPr>
          <w:p w:rsidR="00420DD6" w:rsidRPr="000B3036" w:rsidRDefault="00420DD6" w:rsidP="00A40743">
            <w:pPr>
              <w:pStyle w:val="ae"/>
              <w:ind w:leftChars="0" w:left="0"/>
              <w:rPr>
                <w:rFonts w:ascii="Calibri" w:hAnsi="Calibri" w:cs="Calibri"/>
                <w:b/>
                <w:sz w:val="16"/>
                <w:szCs w:val="16"/>
              </w:rPr>
            </w:pPr>
            <w:r w:rsidRPr="000B3036">
              <w:rPr>
                <w:rFonts w:ascii="Calibri" w:hAnsi="Calibri" w:cs="Calibri"/>
                <w:b/>
                <w:sz w:val="16"/>
                <w:szCs w:val="16"/>
              </w:rPr>
              <w:t>Chip</w:t>
            </w:r>
          </w:p>
        </w:tc>
        <w:tc>
          <w:tcPr>
            <w:tcW w:w="1836" w:type="dxa"/>
          </w:tcPr>
          <w:p w:rsidR="00420DD6" w:rsidRPr="000B3036" w:rsidRDefault="00420DD6" w:rsidP="00A40743">
            <w:pPr>
              <w:pStyle w:val="ae"/>
              <w:ind w:leftChars="0" w:left="0"/>
              <w:rPr>
                <w:rFonts w:ascii="Calibri" w:hAnsi="Calibri" w:cs="Calibri"/>
                <w:b/>
                <w:sz w:val="16"/>
                <w:szCs w:val="16"/>
              </w:rPr>
            </w:pPr>
            <w:r w:rsidRPr="000B3036">
              <w:rPr>
                <w:rFonts w:ascii="Calibri" w:hAnsi="Calibri" w:cs="Calibri"/>
                <w:b/>
                <w:sz w:val="16"/>
                <w:szCs w:val="16"/>
              </w:rPr>
              <w:t>Description</w:t>
            </w:r>
          </w:p>
        </w:tc>
        <w:tc>
          <w:tcPr>
            <w:tcW w:w="2383" w:type="dxa"/>
          </w:tcPr>
          <w:p w:rsidR="00420DD6" w:rsidRPr="000B3036" w:rsidRDefault="00420DD6" w:rsidP="00A40743">
            <w:pPr>
              <w:pStyle w:val="ae"/>
              <w:ind w:leftChars="0" w:left="0"/>
              <w:rPr>
                <w:rFonts w:ascii="Calibri" w:hAnsi="Calibri" w:cs="Calibri"/>
                <w:b/>
                <w:sz w:val="16"/>
                <w:szCs w:val="16"/>
              </w:rPr>
            </w:pPr>
            <w:r w:rsidRPr="000B3036">
              <w:rPr>
                <w:rFonts w:ascii="Calibri" w:hAnsi="Calibri" w:cs="Calibri"/>
                <w:b/>
                <w:sz w:val="16"/>
                <w:szCs w:val="16"/>
              </w:rPr>
              <w:t>WNC Part Number</w:t>
            </w:r>
          </w:p>
        </w:tc>
        <w:tc>
          <w:tcPr>
            <w:tcW w:w="1869" w:type="dxa"/>
          </w:tcPr>
          <w:p w:rsidR="00420DD6" w:rsidRPr="000B3036" w:rsidRDefault="00420DD6" w:rsidP="00A40743">
            <w:pPr>
              <w:pStyle w:val="ae"/>
              <w:ind w:leftChars="0" w:left="0"/>
              <w:rPr>
                <w:rFonts w:ascii="Calibri" w:hAnsi="Calibri" w:cs="Calibri"/>
                <w:b/>
                <w:sz w:val="16"/>
                <w:szCs w:val="16"/>
              </w:rPr>
            </w:pPr>
            <w:r w:rsidRPr="000B3036">
              <w:rPr>
                <w:rFonts w:ascii="Calibri" w:hAnsi="Calibri" w:cs="Calibri"/>
                <w:b/>
                <w:sz w:val="16"/>
                <w:szCs w:val="16"/>
              </w:rPr>
              <w:t>Location</w:t>
            </w:r>
          </w:p>
        </w:tc>
      </w:tr>
      <w:tr w:rsidR="00EE6051" w:rsidRPr="00303FC2" w:rsidTr="00A437AC">
        <w:tc>
          <w:tcPr>
            <w:tcW w:w="752" w:type="dxa"/>
          </w:tcPr>
          <w:p w:rsidR="00420DD6" w:rsidRPr="000B3036" w:rsidRDefault="00420DD6" w:rsidP="00A40743">
            <w:pPr>
              <w:pStyle w:val="ae"/>
              <w:ind w:leftChars="0" w:left="0"/>
              <w:rPr>
                <w:rFonts w:ascii="Calibri" w:hAnsi="Calibri" w:cs="Calibri"/>
                <w:sz w:val="18"/>
                <w:szCs w:val="18"/>
              </w:rPr>
            </w:pPr>
            <w:r w:rsidRPr="000B3036">
              <w:rPr>
                <w:rFonts w:ascii="Calibri" w:hAnsi="Calibri" w:cs="Calibri"/>
                <w:sz w:val="18"/>
                <w:szCs w:val="18"/>
              </w:rPr>
              <w:t>1</w:t>
            </w:r>
          </w:p>
        </w:tc>
        <w:tc>
          <w:tcPr>
            <w:tcW w:w="2449" w:type="dxa"/>
          </w:tcPr>
          <w:p w:rsidR="00420DD6" w:rsidRPr="000B3036" w:rsidRDefault="007A11E2" w:rsidP="00A40743">
            <w:pPr>
              <w:pStyle w:val="ae"/>
              <w:ind w:leftChars="0" w:left="0"/>
              <w:rPr>
                <w:rFonts w:ascii="Calibri" w:hAnsi="Calibri" w:cs="Calibri"/>
                <w:sz w:val="18"/>
                <w:szCs w:val="18"/>
              </w:rPr>
            </w:pPr>
            <w:proofErr w:type="spellStart"/>
            <w:r>
              <w:rPr>
                <w:rFonts w:ascii="Calibri" w:hAnsi="Calibri" w:cs="Calibri"/>
                <w:sz w:val="18"/>
                <w:szCs w:val="18"/>
              </w:rPr>
              <w:t>eMMC</w:t>
            </w:r>
            <w:proofErr w:type="spellEnd"/>
          </w:p>
        </w:tc>
        <w:tc>
          <w:tcPr>
            <w:tcW w:w="1836" w:type="dxa"/>
          </w:tcPr>
          <w:p w:rsidR="00420DD6" w:rsidRPr="000B3036" w:rsidRDefault="007A11E2" w:rsidP="00A40743">
            <w:pPr>
              <w:pStyle w:val="ae"/>
              <w:ind w:leftChars="0" w:left="0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 xml:space="preserve">GSI FW Image </w:t>
            </w:r>
          </w:p>
        </w:tc>
        <w:tc>
          <w:tcPr>
            <w:tcW w:w="2383" w:type="dxa"/>
          </w:tcPr>
          <w:p w:rsidR="00420DD6" w:rsidRPr="000B3036" w:rsidRDefault="00A437AC" w:rsidP="00A40743">
            <w:pPr>
              <w:pStyle w:val="ae"/>
              <w:ind w:leftChars="0" w:left="0"/>
              <w:rPr>
                <w:rFonts w:ascii="Calibri" w:hAnsi="Calibri" w:cs="Calibri"/>
                <w:sz w:val="18"/>
                <w:szCs w:val="18"/>
              </w:rPr>
            </w:pPr>
            <w:r w:rsidRPr="00A437AC">
              <w:rPr>
                <w:rFonts w:ascii="Calibri" w:hAnsi="Calibri" w:cs="Calibri"/>
                <w:sz w:val="18"/>
                <w:szCs w:val="18"/>
              </w:rPr>
              <w:t>72.50081.00U</w:t>
            </w:r>
          </w:p>
        </w:tc>
        <w:tc>
          <w:tcPr>
            <w:tcW w:w="1869" w:type="dxa"/>
          </w:tcPr>
          <w:p w:rsidR="00420DD6" w:rsidRPr="000B3036" w:rsidRDefault="00CD28A6" w:rsidP="00A40743">
            <w:pPr>
              <w:pStyle w:val="ae"/>
              <w:ind w:leftChars="0" w:left="0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 w:hint="eastAsia"/>
                <w:sz w:val="18"/>
                <w:szCs w:val="18"/>
              </w:rPr>
              <w:t>U12</w:t>
            </w:r>
          </w:p>
        </w:tc>
      </w:tr>
      <w:tr w:rsidR="00EE6051" w:rsidRPr="00303FC2" w:rsidTr="00A437AC">
        <w:tc>
          <w:tcPr>
            <w:tcW w:w="752" w:type="dxa"/>
          </w:tcPr>
          <w:p w:rsidR="00420DD6" w:rsidRPr="000B3036" w:rsidRDefault="00420DD6" w:rsidP="00A40743">
            <w:pPr>
              <w:pStyle w:val="ae"/>
              <w:ind w:leftChars="0" w:left="0"/>
              <w:rPr>
                <w:rFonts w:ascii="Calibri" w:hAnsi="Calibri" w:cs="Calibri"/>
                <w:sz w:val="18"/>
                <w:szCs w:val="18"/>
              </w:rPr>
            </w:pPr>
            <w:r w:rsidRPr="000B3036">
              <w:rPr>
                <w:rFonts w:ascii="Calibri" w:hAnsi="Calibri" w:cs="Calibri"/>
                <w:sz w:val="18"/>
                <w:szCs w:val="18"/>
              </w:rPr>
              <w:t>2</w:t>
            </w:r>
          </w:p>
        </w:tc>
        <w:tc>
          <w:tcPr>
            <w:tcW w:w="2449" w:type="dxa"/>
          </w:tcPr>
          <w:p w:rsidR="00420DD6" w:rsidRPr="000B3036" w:rsidRDefault="00A437AC" w:rsidP="00A40743">
            <w:pPr>
              <w:pStyle w:val="ae"/>
              <w:ind w:leftChars="0" w:left="0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 w:hint="eastAsia"/>
                <w:sz w:val="18"/>
                <w:szCs w:val="18"/>
              </w:rPr>
              <w:t>UCD9090A</w:t>
            </w:r>
          </w:p>
        </w:tc>
        <w:tc>
          <w:tcPr>
            <w:tcW w:w="1836" w:type="dxa"/>
          </w:tcPr>
          <w:p w:rsidR="00420DD6" w:rsidRPr="000B3036" w:rsidRDefault="00A437AC" w:rsidP="00A40743">
            <w:pPr>
              <w:pStyle w:val="ae"/>
              <w:ind w:leftChars="0" w:left="0"/>
              <w:rPr>
                <w:rFonts w:ascii="Calibri" w:hAnsi="Calibri" w:cs="Calibri"/>
                <w:sz w:val="18"/>
                <w:szCs w:val="18"/>
              </w:rPr>
            </w:pPr>
            <w:r w:rsidRPr="00A437AC">
              <w:rPr>
                <w:rFonts w:ascii="Calibri" w:hAnsi="Calibri" w:cs="Calibri"/>
                <w:sz w:val="18"/>
                <w:szCs w:val="18"/>
              </w:rPr>
              <w:t>POWER MONITOR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FW</w:t>
            </w:r>
          </w:p>
        </w:tc>
        <w:tc>
          <w:tcPr>
            <w:tcW w:w="2383" w:type="dxa"/>
          </w:tcPr>
          <w:p w:rsidR="00420DD6" w:rsidRPr="000B3036" w:rsidRDefault="00A437AC" w:rsidP="00A40743">
            <w:pPr>
              <w:pStyle w:val="ae"/>
              <w:ind w:leftChars="0" w:left="0"/>
              <w:rPr>
                <w:rFonts w:ascii="Calibri" w:hAnsi="Calibri" w:cs="Calibri"/>
                <w:sz w:val="18"/>
                <w:szCs w:val="18"/>
              </w:rPr>
            </w:pPr>
            <w:r w:rsidRPr="00A437AC">
              <w:rPr>
                <w:rFonts w:ascii="Calibri" w:hAnsi="Calibri" w:cs="Calibri"/>
                <w:sz w:val="18"/>
                <w:szCs w:val="18"/>
              </w:rPr>
              <w:t>74.P9090.001</w:t>
            </w:r>
          </w:p>
        </w:tc>
        <w:tc>
          <w:tcPr>
            <w:tcW w:w="1869" w:type="dxa"/>
          </w:tcPr>
          <w:p w:rsidR="00420DD6" w:rsidRPr="000B3036" w:rsidRDefault="00A437AC" w:rsidP="00325332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 w:hint="eastAsia"/>
                <w:sz w:val="18"/>
                <w:szCs w:val="18"/>
              </w:rPr>
              <w:t>U35</w:t>
            </w:r>
          </w:p>
        </w:tc>
      </w:tr>
    </w:tbl>
    <w:p w:rsidR="00CE5875" w:rsidRPr="00695727" w:rsidRDefault="00695727">
      <w:pPr>
        <w:widowControl/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:rsidR="000F22A5" w:rsidRPr="00303FC2" w:rsidRDefault="000F22A5" w:rsidP="00ED1ACA">
      <w:pPr>
        <w:pStyle w:val="10"/>
        <w:spacing w:before="180" w:after="180"/>
      </w:pPr>
      <w:bookmarkStart w:id="52" w:name="_Toc62232038"/>
      <w:r w:rsidRPr="00303FC2">
        <w:lastRenderedPageBreak/>
        <w:t>Solder Paste</w:t>
      </w:r>
      <w:bookmarkEnd w:id="52"/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6261FD18" wp14:editId="6437745B">
                <wp:simplePos x="0" y="0"/>
                <wp:positionH relativeFrom="column">
                  <wp:posOffset>995045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321" name="Freeform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E424DC" id="Freeform 180" o:spid="_x0000_s1026" style="position:absolute;margin-left:78.35pt;margin-top:22.05pt;width:30.75pt;height:19.2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3E77C3D1" wp14:editId="139FECF7">
                <wp:simplePos x="0" y="0"/>
                <wp:positionH relativeFrom="column">
                  <wp:posOffset>980440</wp:posOffset>
                </wp:positionH>
                <wp:positionV relativeFrom="paragraph">
                  <wp:posOffset>289560</wp:posOffset>
                </wp:positionV>
                <wp:extent cx="390525" cy="244475"/>
                <wp:effectExtent l="0" t="0" r="28575" b="22225"/>
                <wp:wrapNone/>
                <wp:docPr id="2322" name="Freeform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78EC2B" id="Freeform 181" o:spid="_x0000_s1026" style="position:absolute;margin-left:77.2pt;margin-top:22.8pt;width:30.75pt;height:19.2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79527081" wp14:editId="6AB30E94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323" name="Freeform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FD3566" id="Freeform 182" o:spid="_x0000_s1026" style="position:absolute;margin-left:185.95pt;margin-top:22.05pt;width:30.75pt;height:19.25pt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72433E92" wp14:editId="18C45C14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324" name="Freeform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6E1C76" id="Freeform 183" o:spid="_x0000_s1026" style="position:absolute;margin-left:185.95pt;margin-top:22.05pt;width:30.75pt;height:19.2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400D3A9D" wp14:editId="568E8096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325" name="Freeform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C6B1AC" id="Freeform 184" o:spid="_x0000_s1026" style="position:absolute;margin-left:293.6pt;margin-top:22.05pt;width:30.75pt;height:19.2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33E7D562" wp14:editId="5FF1D0BD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326" name="Freeform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1762E0" id="Freeform 185" o:spid="_x0000_s1026" style="position:absolute;margin-left:293.6pt;margin-top:22.05pt;width:30.75pt;height:19.2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5AE1CF14" wp14:editId="23D22C1A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327" name="Freeform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2B1B03" id="Freeform 186" o:spid="_x0000_s1026" style="position:absolute;margin-left:401.2pt;margin-top:22.05pt;width:30.75pt;height:19.25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50F2A242" wp14:editId="07479C64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328" name="Freeform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67EA1E" id="Freeform 187" o:spid="_x0000_s1026" style="position:absolute;margin-left:401.2pt;margin-top:22.05pt;width:30.75pt;height:19.25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14756B5" wp14:editId="08D6484E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3175" b="1270"/>
                <wp:wrapNone/>
                <wp:docPr id="2329" name="Freeform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5DE979" id="Freeform 188" o:spid="_x0000_s1026" style="position:absolute;margin-left:460.7pt;margin-top:60.55pt;width:19.25pt;height:26.9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" path="m38,r,177l,177r77,38l154,177r-39,l115,,38,xe" stroked="f"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1FA0970E" wp14:editId="6ECFA8D5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22225" b="20320"/>
                <wp:wrapNone/>
                <wp:docPr id="2330" name="Freeform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F62022" id="Freeform 189" o:spid="_x0000_s1026" style="position:absolute;margin-left:460.7pt;margin-top:60.55pt;width:19.25pt;height:26.9pt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" path="m38,r,177l,177r77,38l154,177r-39,l115,,38,xe" filled="f" strokecolor="#164326" strokeweight=".25pt">
                <v:stroke endcap="round"/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2F8CEECA" wp14:editId="4CB17527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331" name="Freeform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2AD23F" id="Freeform 204" o:spid="_x0000_s1026" style="position:absolute;margin-left:398.5pt;margin-top:107.75pt;width:30.75pt;height:19.2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" path="m246,38l38,38,38,,,77r38,77l38,115r208,l246,38xe" stroked="f"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4EE834BB" wp14:editId="3D3BC26D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332" name="Freeform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2E5321" id="Freeform 205" o:spid="_x0000_s1026" style="position:absolute;margin-left:398.5pt;margin-top:107.75pt;width:30.75pt;height:19.25pt;z-index:2529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" path="m246,38l38,38,38,,,77r38,77l38,115r208,l246,38xe" filled="f" strokecolor="#164326" strokeweight=".25pt">
                <v:stroke endcap="round"/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389E96EE" wp14:editId="3710FF4E">
                <wp:simplePos x="0" y="0"/>
                <wp:positionH relativeFrom="column">
                  <wp:posOffset>3694430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333" name="Freeform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760143" id="Freeform 209" o:spid="_x0000_s1026" style="position:absolute;margin-left:290.9pt;margin-top:107.75pt;width:30.75pt;height:19.25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221F1AD2" wp14:editId="1E54A8B5">
                <wp:simplePos x="0" y="0"/>
                <wp:positionH relativeFrom="column">
                  <wp:posOffset>2327275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334" name="Freeform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4D6093" id="Freeform 215" o:spid="_x0000_s1026" style="position:absolute;margin-left:183.25pt;margin-top:107.75pt;width:30.75pt;height:19.2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30D8E6FF" wp14:editId="0C2283CE">
                <wp:simplePos x="0" y="0"/>
                <wp:positionH relativeFrom="column">
                  <wp:posOffset>385445</wp:posOffset>
                </wp:positionH>
                <wp:positionV relativeFrom="paragraph">
                  <wp:posOffset>1842135</wp:posOffset>
                </wp:positionV>
                <wp:extent cx="244475" cy="341630"/>
                <wp:effectExtent l="0" t="0" r="3175" b="1270"/>
                <wp:wrapNone/>
                <wp:docPr id="2335" name="Freeform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A48AB2" id="Freeform 217" o:spid="_x0000_s1026" style="position:absolute;margin-left:30.35pt;margin-top:145.05pt;width:19.25pt;height:26.9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" path="m39,r,177l,177r77,38l154,177r-39,l115,,39,xe" stroked="f">
                <v:path arrowok="t" o:connecttype="custom" o:connectlocs="61913,0;61913,281249;0,281249;122238,341630;244475,281249;182563,281249;182563,0;61913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23272E09" wp14:editId="311DCB97">
                <wp:simplePos x="0" y="0"/>
                <wp:positionH relativeFrom="column">
                  <wp:posOffset>948055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336" name="Freeform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07410B" id="Freeform 222" o:spid="_x0000_s1026" style="position:absolute;margin-left:74.65pt;margin-top:191.2pt;width:30.75pt;height:19.25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5F181BCC" wp14:editId="3AEF46F0">
                <wp:simplePos x="0" y="0"/>
                <wp:positionH relativeFrom="column">
                  <wp:posOffset>2361565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337" name="Freeform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DA81B4" id="Freeform 229" o:spid="_x0000_s1026" style="position:absolute;margin-left:185.95pt;margin-top:191.2pt;width:30.75pt;height:19.25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8813943" wp14:editId="607E6B2C">
                <wp:simplePos x="0" y="0"/>
                <wp:positionH relativeFrom="column">
                  <wp:posOffset>3728720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338" name="Freeform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4ED848" id="Freeform 235" o:spid="_x0000_s1026" style="position:absolute;margin-left:293.6pt;margin-top:191.2pt;width:30.75pt;height:19.25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6CE25AC9" wp14:editId="42C1CF20">
                <wp:simplePos x="0" y="0"/>
                <wp:positionH relativeFrom="column">
                  <wp:posOffset>5095240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339" name="Freeform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E03D8A" id="Freeform 240" o:spid="_x0000_s1026" style="position:absolute;margin-left:401.2pt;margin-top:191.2pt;width:30.75pt;height:19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2033CD14" wp14:editId="7E4F328E">
                <wp:simplePos x="0" y="0"/>
                <wp:positionH relativeFrom="column">
                  <wp:posOffset>1409065</wp:posOffset>
                </wp:positionH>
                <wp:positionV relativeFrom="paragraph">
                  <wp:posOffset>29210</wp:posOffset>
                </wp:positionV>
                <wp:extent cx="932180" cy="733425"/>
                <wp:effectExtent l="19050" t="19050" r="20320" b="28575"/>
                <wp:wrapNone/>
                <wp:docPr id="2340" name="圓角矩形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Solder Paste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033CD14" id="_x0000_s1057" style="position:absolute;margin-left:110.95pt;margin-top:2.3pt;width:73.4pt;height:57.75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" fillcolor="#92d050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Solder Paste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3F537DED" wp14:editId="0112CF2F">
                <wp:simplePos x="0" y="0"/>
                <wp:positionH relativeFrom="column">
                  <wp:posOffset>8255</wp:posOffset>
                </wp:positionH>
                <wp:positionV relativeFrom="paragraph">
                  <wp:posOffset>1270</wp:posOffset>
                </wp:positionV>
                <wp:extent cx="932180" cy="733425"/>
                <wp:effectExtent l="19050" t="19050" r="20320" b="28575"/>
                <wp:wrapNone/>
                <wp:docPr id="2341" name="圓角矩形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Prepare Material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F537DED" id="_x0000_s1058" style="position:absolute;margin-left:.65pt;margin-top:.1pt;width:73.4pt;height:57.75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Prepare Material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49A2E8A2" wp14:editId="09C36F4A">
                <wp:simplePos x="0" y="0"/>
                <wp:positionH relativeFrom="column">
                  <wp:posOffset>2764790</wp:posOffset>
                </wp:positionH>
                <wp:positionV relativeFrom="paragraph">
                  <wp:posOffset>29210</wp:posOffset>
                </wp:positionV>
                <wp:extent cx="932180" cy="733425"/>
                <wp:effectExtent l="19050" t="19050" r="20320" b="28575"/>
                <wp:wrapNone/>
                <wp:docPr id="2342" name="圓角矩形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SPI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9A2E8A2" id="_x0000_s1059" style="position:absolute;margin-left:217.7pt;margin-top:2.3pt;width:73.4pt;height:57.75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SPI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2991200F" wp14:editId="3F879F70">
                <wp:simplePos x="0" y="0"/>
                <wp:positionH relativeFrom="column">
                  <wp:posOffset>4124325</wp:posOffset>
                </wp:positionH>
                <wp:positionV relativeFrom="paragraph">
                  <wp:posOffset>37465</wp:posOffset>
                </wp:positionV>
                <wp:extent cx="932180" cy="733425"/>
                <wp:effectExtent l="19050" t="19050" r="20320" b="28575"/>
                <wp:wrapNone/>
                <wp:docPr id="2343" name="圓角矩形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SMT 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991200F" id="_x0000_s1060" style="position:absolute;margin-left:324.75pt;margin-top:2.95pt;width:73.4pt;height:57.7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SMT 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50FC6A2C" wp14:editId="7E81F5B1">
                <wp:simplePos x="0" y="0"/>
                <wp:positionH relativeFrom="column">
                  <wp:posOffset>5482590</wp:posOffset>
                </wp:positionH>
                <wp:positionV relativeFrom="paragraph">
                  <wp:posOffset>34290</wp:posOffset>
                </wp:positionV>
                <wp:extent cx="932180" cy="733425"/>
                <wp:effectExtent l="19050" t="19050" r="20320" b="28575"/>
                <wp:wrapNone/>
                <wp:docPr id="2344" name="圓角矩形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AOI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0FC6A2C" id="_x0000_s1061" style="position:absolute;margin-left:431.7pt;margin-top:2.7pt;width:73.4pt;height:57.7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AOI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5ABB9417" wp14:editId="692D1BE2">
                <wp:simplePos x="0" y="0"/>
                <wp:positionH relativeFrom="column">
                  <wp:posOffset>5466080</wp:posOffset>
                </wp:positionH>
                <wp:positionV relativeFrom="paragraph">
                  <wp:posOffset>1118870</wp:posOffset>
                </wp:positionV>
                <wp:extent cx="948690" cy="715010"/>
                <wp:effectExtent l="19050" t="19050" r="22860" b="27940"/>
                <wp:wrapNone/>
                <wp:docPr id="2345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X-Ray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ABB9417" id="_x0000_s1062" style="position:absolute;margin-left:430.4pt;margin-top:88.1pt;width:74.7pt;height:56.3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X-Ray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02938BAA" wp14:editId="7161B513">
                <wp:simplePos x="0" y="0"/>
                <wp:positionH relativeFrom="column">
                  <wp:posOffset>948055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346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2A9E3" id="Freeform 216" o:spid="_x0000_s1026" style="position:absolute;margin-left:74.65pt;margin-top:107.75pt;width:30.75pt;height:19.2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4C6C7C36" wp14:editId="78E5FA28">
                <wp:simplePos x="0" y="0"/>
                <wp:positionH relativeFrom="margin">
                  <wp:posOffset>2744140</wp:posOffset>
                </wp:positionH>
                <wp:positionV relativeFrom="paragraph">
                  <wp:posOffset>199111</wp:posOffset>
                </wp:positionV>
                <wp:extent cx="932180" cy="744855"/>
                <wp:effectExtent l="19050" t="19050" r="20320" b="17145"/>
                <wp:wrapNone/>
                <wp:docPr id="2347" name="圓角矩形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ICT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C6C7C36" id="_x0000_s1063" style="position:absolute;margin-left:216.05pt;margin-top:15.7pt;width:73.4pt;height:58.6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ICT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9BAC8DE" wp14:editId="7DB8BBB2">
                <wp:simplePos x="0" y="0"/>
                <wp:positionH relativeFrom="column">
                  <wp:posOffset>1358138</wp:posOffset>
                </wp:positionH>
                <wp:positionV relativeFrom="paragraph">
                  <wp:posOffset>215621</wp:posOffset>
                </wp:positionV>
                <wp:extent cx="932180" cy="744855"/>
                <wp:effectExtent l="19050" t="19050" r="20320" b="17145"/>
                <wp:wrapNone/>
                <wp:docPr id="2348" name="圓角矩形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Assembly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9BAC8DE" id="_x0000_s1064" style="position:absolute;margin-left:106.95pt;margin-top:17pt;width:73.4pt;height:58.6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Assembly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3058DB5" wp14:editId="771A1DE9">
                <wp:simplePos x="0" y="0"/>
                <wp:positionH relativeFrom="margin">
                  <wp:align>left</wp:align>
                </wp:positionH>
                <wp:positionV relativeFrom="paragraph">
                  <wp:posOffset>196850</wp:posOffset>
                </wp:positionV>
                <wp:extent cx="932180" cy="763270"/>
                <wp:effectExtent l="19050" t="19050" r="20320" b="17780"/>
                <wp:wrapNone/>
                <wp:docPr id="2349" name="圓角矩形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6327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PCBA Functional 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3058DB5" id="_x0000_s1065" style="position:absolute;margin-left:0;margin-top:15.5pt;width:73.4pt;height:60.1pt;z-index:2530181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PCBA Functional 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3FFA6696" wp14:editId="043E548C">
                <wp:simplePos x="0" y="0"/>
                <wp:positionH relativeFrom="column">
                  <wp:posOffset>4119880</wp:posOffset>
                </wp:positionH>
                <wp:positionV relativeFrom="paragraph">
                  <wp:posOffset>21031</wp:posOffset>
                </wp:positionV>
                <wp:extent cx="948690" cy="715010"/>
                <wp:effectExtent l="19050" t="19050" r="22860" b="27940"/>
                <wp:wrapNone/>
                <wp:docPr id="2350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Wavesolder</w:t>
                            </w:r>
                            <w:proofErr w:type="spellEnd"/>
                          </w:p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FFA6696" id="_x0000_s1066" style="position:absolute;margin-left:324.4pt;margin-top:1.65pt;width:74.7pt;height:56.3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Wavesolder</w:t>
                      </w:r>
                      <w:proofErr w:type="spellEnd"/>
                    </w:p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663E4058" wp14:editId="7D3766BA">
                <wp:simplePos x="0" y="0"/>
                <wp:positionH relativeFrom="column">
                  <wp:posOffset>2303145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351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EFC7EB" id="Freeform 216" o:spid="_x0000_s1026" style="position:absolute;margin-left:181.35pt;margin-top:17.75pt;width:30.75pt;height:19.25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516CE9F3" wp14:editId="5A57FD32">
                <wp:simplePos x="0" y="0"/>
                <wp:positionH relativeFrom="column">
                  <wp:posOffset>3684905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352" name="Freeform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AC99C6" id="Freeform 210" o:spid="_x0000_s1026" style="position:absolute;margin-left:290.15pt;margin-top:17.75pt;width:30.75pt;height:19.25pt;z-index:2529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7C9952E8" wp14:editId="210E9621">
                <wp:simplePos x="0" y="0"/>
                <wp:positionH relativeFrom="column">
                  <wp:posOffset>417906</wp:posOffset>
                </wp:positionH>
                <wp:positionV relativeFrom="paragraph">
                  <wp:posOffset>96697</wp:posOffset>
                </wp:positionV>
                <wp:extent cx="215214" cy="261163"/>
                <wp:effectExtent l="0" t="0" r="13970" b="24765"/>
                <wp:wrapNone/>
                <wp:docPr id="2353" name="Freeform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5214" cy="261163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B893FF" id="Freeform 218" o:spid="_x0000_s1026" style="position:absolute;margin-left:32.9pt;margin-top:7.6pt;width:16.95pt;height:20.5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" path="m39,r,177l,177r77,38l154,177r-39,l115,,39,xe" filled="f" strokecolor="#164326" strokeweight=".25pt">
                <v:stroke endcap="round"/>
                <v:path arrowok="t" o:connecttype="custom" o:connectlocs="54502,0;54502,215004;0,215004;107607,261163;215214,215004;160712,215004;160712,0;54502,0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47A22F9A" wp14:editId="340908F4">
                <wp:simplePos x="0" y="0"/>
                <wp:positionH relativeFrom="margin">
                  <wp:posOffset>52146</wp:posOffset>
                </wp:positionH>
                <wp:positionV relativeFrom="paragraph">
                  <wp:posOffset>189967</wp:posOffset>
                </wp:positionV>
                <wp:extent cx="865835" cy="719176"/>
                <wp:effectExtent l="19050" t="19050" r="10795" b="24130"/>
                <wp:wrapNone/>
                <wp:docPr id="2354" name="圓角矩形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5835" cy="71917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Burn-In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7A22F9A" id="_x0000_s1067" style="position:absolute;margin-left:4.1pt;margin-top:14.95pt;width:68.2pt;height:56.65pt;z-index:2530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Burn-In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59A94298" wp14:editId="4D6CA5C6">
                <wp:simplePos x="0" y="0"/>
                <wp:positionH relativeFrom="margin">
                  <wp:posOffset>1371905</wp:posOffset>
                </wp:positionH>
                <wp:positionV relativeFrom="paragraph">
                  <wp:posOffset>169545</wp:posOffset>
                </wp:positionV>
                <wp:extent cx="932180" cy="733425"/>
                <wp:effectExtent l="19050" t="19050" r="20320" b="28575"/>
                <wp:wrapNone/>
                <wp:docPr id="2355" name="圓角矩形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Final   Functional </w:t>
                            </w:r>
                          </w:p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9A94298" id="_x0000_s1068" style="position:absolute;margin-left:108pt;margin-top:13.35pt;width:73.4pt;height:57.75pt;z-index:25302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Final   Functional </w:t>
                      </w:r>
                    </w:p>
                    <w:p w:rsidR="00A761E4" w:rsidRDefault="00A761E4" w:rsidP="000748D9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5C206DA0" wp14:editId="631A8504">
                <wp:simplePos x="0" y="0"/>
                <wp:positionH relativeFrom="margin">
                  <wp:posOffset>2743937</wp:posOffset>
                </wp:positionH>
                <wp:positionV relativeFrom="paragraph">
                  <wp:posOffset>117196</wp:posOffset>
                </wp:positionV>
                <wp:extent cx="932180" cy="770890"/>
                <wp:effectExtent l="19050" t="19050" r="20320" b="10160"/>
                <wp:wrapNone/>
                <wp:docPr id="2356" name="圓角矩形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FQC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C206DA0" id="_x0000_s1069" style="position:absolute;margin-left:216.05pt;margin-top:9.25pt;width:73.4pt;height:60.7pt;z-index:2530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FQC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0B6DC7E4" wp14:editId="0D9A3CB7">
                <wp:simplePos x="0" y="0"/>
                <wp:positionH relativeFrom="margin">
                  <wp:posOffset>4104284</wp:posOffset>
                </wp:positionH>
                <wp:positionV relativeFrom="paragraph">
                  <wp:posOffset>170180</wp:posOffset>
                </wp:positionV>
                <wp:extent cx="932180" cy="770890"/>
                <wp:effectExtent l="19050" t="19050" r="20320" b="10160"/>
                <wp:wrapNone/>
                <wp:docPr id="2357" name="圓角矩形 2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Packing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B6DC7E4" id="圓角矩形 2357" o:spid="_x0000_s1070" style="position:absolute;margin-left:323.15pt;margin-top:13.4pt;width:73.4pt;height:60.7pt;z-index:2530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Packing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7117E582" wp14:editId="3CCCB2CC">
                <wp:simplePos x="0" y="0"/>
                <wp:positionH relativeFrom="margin">
                  <wp:posOffset>5479796</wp:posOffset>
                </wp:positionH>
                <wp:positionV relativeFrom="paragraph">
                  <wp:posOffset>137160</wp:posOffset>
                </wp:positionV>
                <wp:extent cx="932180" cy="770890"/>
                <wp:effectExtent l="19050" t="19050" r="20320" b="10160"/>
                <wp:wrapNone/>
                <wp:docPr id="2358" name="圓角矩形 2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Ship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117E582" id="圓角矩形 2358" o:spid="_x0000_s1071" style="position:absolute;margin-left:431.5pt;margin-top:10.8pt;width:73.4pt;height:60.7pt;z-index:2530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Ship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13F41EA5" wp14:editId="17484DF3">
                <wp:simplePos x="0" y="0"/>
                <wp:positionH relativeFrom="column">
                  <wp:posOffset>962965</wp:posOffset>
                </wp:positionH>
                <wp:positionV relativeFrom="paragraph">
                  <wp:posOffset>142240</wp:posOffset>
                </wp:positionV>
                <wp:extent cx="390525" cy="244475"/>
                <wp:effectExtent l="0" t="0" r="28575" b="22225"/>
                <wp:wrapNone/>
                <wp:docPr id="2359" name="Freeform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2668DC" id="Freeform 223" o:spid="_x0000_s1026" style="position:absolute;margin-left:75.8pt;margin-top:11.2pt;width:30.75pt;height:19.2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4BE32AFC" wp14:editId="64F4D8DD">
                <wp:simplePos x="0" y="0"/>
                <wp:positionH relativeFrom="column">
                  <wp:posOffset>2336800</wp:posOffset>
                </wp:positionH>
                <wp:positionV relativeFrom="paragraph">
                  <wp:posOffset>134925</wp:posOffset>
                </wp:positionV>
                <wp:extent cx="390525" cy="244475"/>
                <wp:effectExtent l="0" t="0" r="28575" b="22225"/>
                <wp:wrapNone/>
                <wp:docPr id="2360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DD87DD" id="Freeform 230" o:spid="_x0000_s1026" style="position:absolute;margin-left:184pt;margin-top:10.6pt;width:30.75pt;height:19.25pt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203095E4" wp14:editId="02F30C1F">
                <wp:simplePos x="0" y="0"/>
                <wp:positionH relativeFrom="column">
                  <wp:posOffset>3688004</wp:posOffset>
                </wp:positionH>
                <wp:positionV relativeFrom="paragraph">
                  <wp:posOffset>127025</wp:posOffset>
                </wp:positionV>
                <wp:extent cx="390525" cy="244475"/>
                <wp:effectExtent l="0" t="0" r="28575" b="22225"/>
                <wp:wrapNone/>
                <wp:docPr id="2361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5601A4" id="Freeform 230" o:spid="_x0000_s1026" style="position:absolute;margin-left:290.4pt;margin-top:10pt;width:30.75pt;height:19.2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4124AEE5" wp14:editId="3756526C">
                <wp:simplePos x="0" y="0"/>
                <wp:positionH relativeFrom="column">
                  <wp:posOffset>5073218</wp:posOffset>
                </wp:positionH>
                <wp:positionV relativeFrom="paragraph">
                  <wp:posOffset>142977</wp:posOffset>
                </wp:positionV>
                <wp:extent cx="390525" cy="244475"/>
                <wp:effectExtent l="0" t="0" r="28575" b="22225"/>
                <wp:wrapNone/>
                <wp:docPr id="2362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AEABA2" id="Freeform 230" o:spid="_x0000_s1026" style="position:absolute;margin-left:399.45pt;margin-top:11.25pt;width:30.75pt;height:19.2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Pr="00303FC2" w:rsidRDefault="000748D9" w:rsidP="000748D9">
      <w:pPr>
        <w:rPr>
          <w:rFonts w:ascii="Calibri" w:hAnsi="Calibri" w:cs="Calibri"/>
        </w:rPr>
      </w:pPr>
    </w:p>
    <w:p w:rsidR="007A11E2" w:rsidRDefault="007A11E2" w:rsidP="007A11E2">
      <w:pPr>
        <w:rPr>
          <w:rFonts w:ascii="Calibri" w:hAnsi="Calibri" w:cs="Calibri"/>
          <w:b/>
        </w:rPr>
      </w:pPr>
    </w:p>
    <w:p w:rsidR="00CE3A66" w:rsidRPr="00303FC2" w:rsidRDefault="00CE3A66" w:rsidP="000F22A5">
      <w:pPr>
        <w:rPr>
          <w:rFonts w:ascii="Calibri" w:hAnsi="Calibri" w:cs="Calibri"/>
        </w:rPr>
      </w:pPr>
    </w:p>
    <w:p w:rsidR="000F22A5" w:rsidRPr="00303FC2" w:rsidRDefault="000F22A5" w:rsidP="00ED1ACA">
      <w:pPr>
        <w:pStyle w:val="a"/>
        <w:spacing w:before="180" w:after="180"/>
      </w:pPr>
      <w:bookmarkStart w:id="53" w:name="_Toc62232039"/>
      <w:r w:rsidRPr="00303FC2">
        <w:t>Procedure</w:t>
      </w:r>
      <w:bookmarkEnd w:id="53"/>
    </w:p>
    <w:p w:rsidR="00A45749" w:rsidRPr="00233A70" w:rsidRDefault="00A45749" w:rsidP="00A45749">
      <w:pPr>
        <w:pStyle w:val="ae"/>
        <w:numPr>
          <w:ilvl w:val="0"/>
          <w:numId w:val="4"/>
        </w:numPr>
        <w:ind w:leftChars="0"/>
        <w:rPr>
          <w:rFonts w:ascii="Calibri" w:hAnsi="Calibri" w:cs="Calibri"/>
          <w:color w:val="000000" w:themeColor="text1"/>
        </w:rPr>
      </w:pPr>
      <w:r w:rsidRPr="00233A70">
        <w:rPr>
          <w:rFonts w:ascii="Calibri" w:hAnsi="Calibri" w:cs="Calibri" w:hint="eastAsia"/>
          <w:color w:val="000000" w:themeColor="text1"/>
        </w:rPr>
        <w:t xml:space="preserve">Solder paste </w:t>
      </w:r>
      <w:r w:rsidR="00E50777" w:rsidRPr="00233A70">
        <w:rPr>
          <w:rFonts w:ascii="Calibri" w:hAnsi="Calibri" w:cs="Calibri"/>
          <w:color w:val="000000" w:themeColor="text1"/>
        </w:rPr>
        <w:t xml:space="preserve">operation </w:t>
      </w:r>
      <w:r w:rsidRPr="00233A70">
        <w:rPr>
          <w:rFonts w:ascii="Calibri" w:hAnsi="Calibri" w:cs="Calibri" w:hint="eastAsia"/>
          <w:color w:val="000000" w:themeColor="text1"/>
        </w:rPr>
        <w:t>should be following</w:t>
      </w:r>
      <w:r w:rsidRPr="00233A70">
        <w:rPr>
          <w:rFonts w:ascii="Calibri" w:hAnsi="Calibri" w:cs="Calibri"/>
          <w:color w:val="000000" w:themeColor="text1"/>
        </w:rPr>
        <w:t xml:space="preserve"> </w:t>
      </w:r>
      <w:r w:rsidRPr="00233A70">
        <w:rPr>
          <w:rFonts w:ascii="Calibri" w:hAnsi="Calibri" w:cs="Calibri"/>
          <w:i/>
          <w:color w:val="000000" w:themeColor="text1"/>
        </w:rPr>
        <w:t>WNC ISO doc# 901-N11 "SMT Solder Paste Operation Instruction"</w:t>
      </w:r>
      <w:r w:rsidR="008B2A54" w:rsidRPr="00233A70">
        <w:rPr>
          <w:rFonts w:ascii="Calibri" w:hAnsi="Calibri" w:cs="Calibri"/>
          <w:i/>
          <w:color w:val="000000" w:themeColor="text1"/>
        </w:rPr>
        <w:t>.</w:t>
      </w:r>
    </w:p>
    <w:p w:rsidR="0051086F" w:rsidRPr="00233A70" w:rsidRDefault="00695727" w:rsidP="00656BB4">
      <w:pPr>
        <w:pStyle w:val="ae"/>
        <w:numPr>
          <w:ilvl w:val="0"/>
          <w:numId w:val="4"/>
        </w:numPr>
        <w:ind w:leftChars="0"/>
        <w:rPr>
          <w:rFonts w:ascii="Calibri" w:hAnsi="Calibri" w:cs="Calibri"/>
          <w:color w:val="000000" w:themeColor="text1"/>
        </w:rPr>
      </w:pPr>
      <w:r w:rsidRPr="00233A70">
        <w:rPr>
          <w:rFonts w:ascii="Calibri" w:hAnsi="Calibri" w:cs="Calibri"/>
          <w:color w:val="000000" w:themeColor="text1"/>
        </w:rPr>
        <w:t xml:space="preserve">Solder paste height should </w:t>
      </w:r>
      <w:r w:rsidR="00AA4B5F" w:rsidRPr="00233A70">
        <w:rPr>
          <w:rFonts w:ascii="Calibri" w:hAnsi="Calibri" w:cs="Calibri"/>
          <w:color w:val="000000" w:themeColor="text1"/>
        </w:rPr>
        <w:t xml:space="preserve">be following </w:t>
      </w:r>
      <w:r w:rsidR="00A45749" w:rsidRPr="00233A70">
        <w:rPr>
          <w:rFonts w:ascii="Calibri" w:hAnsi="Calibri" w:cs="Calibri"/>
          <w:i/>
          <w:color w:val="000000" w:themeColor="text1"/>
        </w:rPr>
        <w:t>WNC ISO doc# 901-N12 “SMT Solder Printing Operation Instruction”</w:t>
      </w:r>
      <w:r w:rsidRPr="00233A70">
        <w:rPr>
          <w:rFonts w:ascii="Calibri" w:hAnsi="Calibri" w:cs="Calibri"/>
          <w:color w:val="000000" w:themeColor="text1"/>
        </w:rPr>
        <w:t>.</w:t>
      </w:r>
    </w:p>
    <w:p w:rsidR="00656BB4" w:rsidRDefault="00656BB4">
      <w:pPr>
        <w:widowControl/>
        <w:rPr>
          <w:rFonts w:ascii="Calibri" w:hAnsi="Calibri" w:cs="Calibri"/>
          <w:b/>
          <w:bCs/>
          <w:color w:val="000000" w:themeColor="text1"/>
          <w:kern w:val="52"/>
          <w:sz w:val="32"/>
          <w:szCs w:val="52"/>
        </w:rPr>
      </w:pPr>
      <w:r>
        <w:br w:type="page"/>
      </w:r>
    </w:p>
    <w:p w:rsidR="00E72AED" w:rsidRDefault="000F22A5" w:rsidP="00ED1ACA">
      <w:pPr>
        <w:pStyle w:val="10"/>
        <w:spacing w:before="180" w:after="180"/>
      </w:pPr>
      <w:bookmarkStart w:id="54" w:name="_Toc62232040"/>
      <w:r w:rsidRPr="00303FC2">
        <w:lastRenderedPageBreak/>
        <w:t>SPI</w:t>
      </w:r>
      <w:bookmarkEnd w:id="54"/>
    </w:p>
    <w:p w:rsidR="002E1916" w:rsidRPr="002E1916" w:rsidRDefault="002E1916" w:rsidP="002E1916"/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29376" behindDoc="0" locked="0" layoutInCell="1" allowOverlap="1" wp14:anchorId="44768AD8" wp14:editId="12B950F2">
                <wp:simplePos x="0" y="0"/>
                <wp:positionH relativeFrom="column">
                  <wp:posOffset>995045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363" name="Freeform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0A2E38" id="Freeform 180" o:spid="_x0000_s1026" style="position:absolute;margin-left:78.35pt;margin-top:22.05pt;width:30.75pt;height:19.25pt;z-index:2530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6A630A89" wp14:editId="74981391">
                <wp:simplePos x="0" y="0"/>
                <wp:positionH relativeFrom="column">
                  <wp:posOffset>980440</wp:posOffset>
                </wp:positionH>
                <wp:positionV relativeFrom="paragraph">
                  <wp:posOffset>289560</wp:posOffset>
                </wp:positionV>
                <wp:extent cx="390525" cy="244475"/>
                <wp:effectExtent l="0" t="0" r="28575" b="22225"/>
                <wp:wrapNone/>
                <wp:docPr id="2364" name="Freeform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39CA93" id="Freeform 181" o:spid="_x0000_s1026" style="position:absolute;margin-left:77.2pt;margin-top:22.8pt;width:30.75pt;height:19.2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09338DCD" wp14:editId="19D3A926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365" name="Freeform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3CF612" id="Freeform 182" o:spid="_x0000_s1026" style="position:absolute;margin-left:185.95pt;margin-top:22.05pt;width:30.75pt;height:19.25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680CC8B4" wp14:editId="4D7CA08B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366" name="Freeform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0172D5" id="Freeform 183" o:spid="_x0000_s1026" style="position:absolute;margin-left:185.95pt;margin-top:22.05pt;width:30.75pt;height:19.2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4127D7B4" wp14:editId="308ADAC0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367" name="Freeform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34C8A8" id="Freeform 184" o:spid="_x0000_s1026" style="position:absolute;margin-left:293.6pt;margin-top:22.05pt;width:30.75pt;height:19.2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59F6C0BB" wp14:editId="6A4C9CA0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368" name="Freeform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F1D3D8" id="Freeform 185" o:spid="_x0000_s1026" style="position:absolute;margin-left:293.6pt;margin-top:22.05pt;width:30.75pt;height:19.2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18218609" wp14:editId="591FCDED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369" name="Freeform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349E96" id="Freeform 186" o:spid="_x0000_s1026" style="position:absolute;margin-left:401.2pt;margin-top:22.05pt;width:30.75pt;height:19.2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42BE1F4" wp14:editId="128813DA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370" name="Freeform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84801D" id="Freeform 187" o:spid="_x0000_s1026" style="position:absolute;margin-left:401.2pt;margin-top:22.05pt;width:30.75pt;height:19.2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096E4D3E" wp14:editId="6795FC18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3175" b="1270"/>
                <wp:wrapNone/>
                <wp:docPr id="2371" name="Freeform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3BB4CE" id="Freeform 188" o:spid="_x0000_s1026" style="position:absolute;margin-left:460.7pt;margin-top:60.55pt;width:19.25pt;height:26.9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" path="m38,r,177l,177r77,38l154,177r-39,l115,,38,xe" stroked="f"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7FF503E0" wp14:editId="75A29C70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22225" b="20320"/>
                <wp:wrapNone/>
                <wp:docPr id="2372" name="Freeform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49E2D3" id="Freeform 189" o:spid="_x0000_s1026" style="position:absolute;margin-left:460.7pt;margin-top:60.55pt;width:19.25pt;height:26.9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" path="m38,r,177l,177r77,38l154,177r-39,l115,,38,xe" filled="f" strokecolor="#164326" strokeweight=".25pt">
                <v:stroke endcap="round"/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7A585C76" wp14:editId="2AE00ABD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373" name="Freeform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A61CCD" id="Freeform 204" o:spid="_x0000_s1026" style="position:absolute;margin-left:398.5pt;margin-top:107.75pt;width:30.75pt;height:19.2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" path="m246,38l38,38,38,,,77r38,77l38,115r208,l246,38xe" stroked="f"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7008AF7A" wp14:editId="1840CBB7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374" name="Freeform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05AFF6" id="Freeform 205" o:spid="_x0000_s1026" style="position:absolute;margin-left:398.5pt;margin-top:107.75pt;width:30.75pt;height:19.2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" path="m246,38l38,38,38,,,77r38,77l38,115r208,l246,38xe" filled="f" strokecolor="#164326" strokeweight=".25pt">
                <v:stroke endcap="round"/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08D3F0A5" wp14:editId="45C39028">
                <wp:simplePos x="0" y="0"/>
                <wp:positionH relativeFrom="column">
                  <wp:posOffset>3694430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375" name="Freeform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F5969D" id="Freeform 209" o:spid="_x0000_s1026" style="position:absolute;margin-left:290.9pt;margin-top:107.75pt;width:30.75pt;height:19.2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7A7E1A6E" wp14:editId="52C8EE3D">
                <wp:simplePos x="0" y="0"/>
                <wp:positionH relativeFrom="column">
                  <wp:posOffset>2327275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376" name="Freeform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99DEC1" id="Freeform 215" o:spid="_x0000_s1026" style="position:absolute;margin-left:183.25pt;margin-top:107.75pt;width:30.75pt;height:19.2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016872CE" wp14:editId="1F08F7BE">
                <wp:simplePos x="0" y="0"/>
                <wp:positionH relativeFrom="column">
                  <wp:posOffset>385445</wp:posOffset>
                </wp:positionH>
                <wp:positionV relativeFrom="paragraph">
                  <wp:posOffset>1842135</wp:posOffset>
                </wp:positionV>
                <wp:extent cx="244475" cy="341630"/>
                <wp:effectExtent l="0" t="0" r="3175" b="1270"/>
                <wp:wrapNone/>
                <wp:docPr id="2377" name="Freeform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366DC5" id="Freeform 217" o:spid="_x0000_s1026" style="position:absolute;margin-left:30.35pt;margin-top:145.05pt;width:19.25pt;height:26.9pt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" path="m39,r,177l,177r77,38l154,177r-39,l115,,39,xe" stroked="f">
                <v:path arrowok="t" o:connecttype="custom" o:connectlocs="61913,0;61913,281249;0,281249;122238,341630;244475,281249;182563,281249;182563,0;61913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361502A0" wp14:editId="5F1287DB">
                <wp:simplePos x="0" y="0"/>
                <wp:positionH relativeFrom="column">
                  <wp:posOffset>948055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378" name="Freeform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6D2A5D" id="Freeform 222" o:spid="_x0000_s1026" style="position:absolute;margin-left:74.65pt;margin-top:191.2pt;width:30.75pt;height:19.25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64F2C8E7" wp14:editId="511238C8">
                <wp:simplePos x="0" y="0"/>
                <wp:positionH relativeFrom="column">
                  <wp:posOffset>2361565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379" name="Freeform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20B3C9" id="Freeform 229" o:spid="_x0000_s1026" style="position:absolute;margin-left:185.95pt;margin-top:191.2pt;width:30.75pt;height:19.2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43193BF4" wp14:editId="3A1DDDAD">
                <wp:simplePos x="0" y="0"/>
                <wp:positionH relativeFrom="column">
                  <wp:posOffset>3728720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380" name="Freeform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DD69F0" id="Freeform 235" o:spid="_x0000_s1026" style="position:absolute;margin-left:293.6pt;margin-top:191.2pt;width:30.75pt;height:19.25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6CE0E1D" wp14:editId="4A004753">
                <wp:simplePos x="0" y="0"/>
                <wp:positionH relativeFrom="column">
                  <wp:posOffset>5095240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381" name="Freeform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6F55F6" id="Freeform 240" o:spid="_x0000_s1026" style="position:absolute;margin-left:401.2pt;margin-top:191.2pt;width:30.75pt;height:19.2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07BD1E5C" wp14:editId="7D4275C7">
                <wp:simplePos x="0" y="0"/>
                <wp:positionH relativeFrom="column">
                  <wp:posOffset>1412240</wp:posOffset>
                </wp:positionH>
                <wp:positionV relativeFrom="paragraph">
                  <wp:posOffset>30480</wp:posOffset>
                </wp:positionV>
                <wp:extent cx="932180" cy="733425"/>
                <wp:effectExtent l="19050" t="19050" r="20320" b="28575"/>
                <wp:wrapNone/>
                <wp:docPr id="2382" name="圓角矩形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Solder Paste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7BD1E5C" id="_x0000_s1072" style="position:absolute;margin-left:111.2pt;margin-top:2.4pt;width:73.4pt;height:57.75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Solder Paste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79AD42A2" wp14:editId="06E23E10">
                <wp:simplePos x="0" y="0"/>
                <wp:positionH relativeFrom="column">
                  <wp:posOffset>8255</wp:posOffset>
                </wp:positionH>
                <wp:positionV relativeFrom="paragraph">
                  <wp:posOffset>1270</wp:posOffset>
                </wp:positionV>
                <wp:extent cx="932180" cy="733425"/>
                <wp:effectExtent l="19050" t="19050" r="20320" b="28575"/>
                <wp:wrapNone/>
                <wp:docPr id="2383" name="圓角矩形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Prepare Material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9AD42A2" id="_x0000_s1073" style="position:absolute;margin-left:.65pt;margin-top:.1pt;width:73.4pt;height:57.7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Prepare Material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30738D02" wp14:editId="5BF54B1C">
                <wp:simplePos x="0" y="0"/>
                <wp:positionH relativeFrom="column">
                  <wp:posOffset>2764790</wp:posOffset>
                </wp:positionH>
                <wp:positionV relativeFrom="paragraph">
                  <wp:posOffset>29210</wp:posOffset>
                </wp:positionV>
                <wp:extent cx="932180" cy="733425"/>
                <wp:effectExtent l="19050" t="19050" r="20320" b="28575"/>
                <wp:wrapNone/>
                <wp:docPr id="2384" name="圓角矩形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SPI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0738D02" id="_x0000_s1074" style="position:absolute;margin-left:217.7pt;margin-top:2.3pt;width:73.4pt;height:57.7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" fillcolor="#92d050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SPI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6C4F52A7" wp14:editId="3A22B692">
                <wp:simplePos x="0" y="0"/>
                <wp:positionH relativeFrom="column">
                  <wp:posOffset>4124325</wp:posOffset>
                </wp:positionH>
                <wp:positionV relativeFrom="paragraph">
                  <wp:posOffset>37465</wp:posOffset>
                </wp:positionV>
                <wp:extent cx="932180" cy="733425"/>
                <wp:effectExtent l="19050" t="19050" r="20320" b="28575"/>
                <wp:wrapNone/>
                <wp:docPr id="2385" name="圓角矩形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SMT 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C4F52A7" id="_x0000_s1075" style="position:absolute;margin-left:324.75pt;margin-top:2.95pt;width:73.4pt;height:57.7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SMT 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60C2DA13" wp14:editId="2E34FF58">
                <wp:simplePos x="0" y="0"/>
                <wp:positionH relativeFrom="column">
                  <wp:posOffset>5482590</wp:posOffset>
                </wp:positionH>
                <wp:positionV relativeFrom="paragraph">
                  <wp:posOffset>34290</wp:posOffset>
                </wp:positionV>
                <wp:extent cx="932180" cy="733425"/>
                <wp:effectExtent l="19050" t="19050" r="20320" b="28575"/>
                <wp:wrapNone/>
                <wp:docPr id="2386" name="圓角矩形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AOI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0C2DA13" id="_x0000_s1076" style="position:absolute;margin-left:431.7pt;margin-top:2.7pt;width:73.4pt;height:57.7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AOI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423490C9" wp14:editId="75A3433C">
                <wp:simplePos x="0" y="0"/>
                <wp:positionH relativeFrom="column">
                  <wp:posOffset>5466080</wp:posOffset>
                </wp:positionH>
                <wp:positionV relativeFrom="paragraph">
                  <wp:posOffset>1118870</wp:posOffset>
                </wp:positionV>
                <wp:extent cx="948690" cy="715010"/>
                <wp:effectExtent l="19050" t="19050" r="22860" b="27940"/>
                <wp:wrapNone/>
                <wp:docPr id="2387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X-Ray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23490C9" id="_x0000_s1077" style="position:absolute;margin-left:430.4pt;margin-top:88.1pt;width:74.7pt;height:56.3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X-Ray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66240" behindDoc="0" locked="0" layoutInCell="1" allowOverlap="1" wp14:anchorId="13575B4C" wp14:editId="195627E3">
                <wp:simplePos x="0" y="0"/>
                <wp:positionH relativeFrom="column">
                  <wp:posOffset>948055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388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314447" id="Freeform 216" o:spid="_x0000_s1026" style="position:absolute;margin-left:74.65pt;margin-top:107.75pt;width:30.75pt;height:19.25pt;z-index:2530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60096" behindDoc="0" locked="0" layoutInCell="1" allowOverlap="1" wp14:anchorId="1944E890" wp14:editId="039A9F87">
                <wp:simplePos x="0" y="0"/>
                <wp:positionH relativeFrom="margin">
                  <wp:posOffset>2744140</wp:posOffset>
                </wp:positionH>
                <wp:positionV relativeFrom="paragraph">
                  <wp:posOffset>199111</wp:posOffset>
                </wp:positionV>
                <wp:extent cx="932180" cy="744855"/>
                <wp:effectExtent l="19050" t="19050" r="20320" b="17145"/>
                <wp:wrapNone/>
                <wp:docPr id="2389" name="圓角矩形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ICT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944E890" id="_x0000_s1078" style="position:absolute;margin-left:216.05pt;margin-top:15.7pt;width:73.4pt;height:58.65pt;z-index:2530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ICT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5DE6AEE5" wp14:editId="75D07183">
                <wp:simplePos x="0" y="0"/>
                <wp:positionH relativeFrom="column">
                  <wp:posOffset>1358138</wp:posOffset>
                </wp:positionH>
                <wp:positionV relativeFrom="paragraph">
                  <wp:posOffset>215621</wp:posOffset>
                </wp:positionV>
                <wp:extent cx="932180" cy="744855"/>
                <wp:effectExtent l="19050" t="19050" r="20320" b="17145"/>
                <wp:wrapNone/>
                <wp:docPr id="2390" name="圓角矩形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Assembly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DE6AEE5" id="_x0000_s1079" style="position:absolute;margin-left:106.95pt;margin-top:17pt;width:73.4pt;height:58.65pt;z-index:2530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Assembly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62144" behindDoc="0" locked="0" layoutInCell="1" allowOverlap="1" wp14:anchorId="589FA520" wp14:editId="7F8EA43F">
                <wp:simplePos x="0" y="0"/>
                <wp:positionH relativeFrom="margin">
                  <wp:align>left</wp:align>
                </wp:positionH>
                <wp:positionV relativeFrom="paragraph">
                  <wp:posOffset>196850</wp:posOffset>
                </wp:positionV>
                <wp:extent cx="932180" cy="763270"/>
                <wp:effectExtent l="19050" t="19050" r="20320" b="17780"/>
                <wp:wrapNone/>
                <wp:docPr id="2391" name="圓角矩形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6327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PCBA Functional 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89FA520" id="_x0000_s1080" style="position:absolute;margin-left:0;margin-top:15.5pt;width:73.4pt;height:60.1pt;z-index:253062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PCBA Functional 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E400D1C" wp14:editId="1A43A758">
                <wp:simplePos x="0" y="0"/>
                <wp:positionH relativeFrom="column">
                  <wp:posOffset>4119880</wp:posOffset>
                </wp:positionH>
                <wp:positionV relativeFrom="paragraph">
                  <wp:posOffset>21031</wp:posOffset>
                </wp:positionV>
                <wp:extent cx="948690" cy="715010"/>
                <wp:effectExtent l="19050" t="19050" r="22860" b="27940"/>
                <wp:wrapNone/>
                <wp:docPr id="2392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Wavesolder</w:t>
                            </w:r>
                            <w:proofErr w:type="spellEnd"/>
                          </w:p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E400D1C" id="_x0000_s1081" style="position:absolute;margin-left:324.4pt;margin-top:1.65pt;width:74.7pt;height:56.3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Wavesolder</w:t>
                      </w:r>
                      <w:proofErr w:type="spellEnd"/>
                    </w:p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307788FA" wp14:editId="74CEA686">
                <wp:simplePos x="0" y="0"/>
                <wp:positionH relativeFrom="column">
                  <wp:posOffset>2303145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393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BB9763" id="Freeform 216" o:spid="_x0000_s1026" style="position:absolute;margin-left:181.35pt;margin-top:17.75pt;width:30.75pt;height:19.2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36D75C5D" wp14:editId="7EFF3505">
                <wp:simplePos x="0" y="0"/>
                <wp:positionH relativeFrom="column">
                  <wp:posOffset>3684905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394" name="Freeform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23641A" id="Freeform 210" o:spid="_x0000_s1026" style="position:absolute;margin-left:290.15pt;margin-top:17.75pt;width:30.75pt;height:19.2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1FA20DD5" wp14:editId="26F97886">
                <wp:simplePos x="0" y="0"/>
                <wp:positionH relativeFrom="column">
                  <wp:posOffset>417906</wp:posOffset>
                </wp:positionH>
                <wp:positionV relativeFrom="paragraph">
                  <wp:posOffset>96697</wp:posOffset>
                </wp:positionV>
                <wp:extent cx="215214" cy="261163"/>
                <wp:effectExtent l="0" t="0" r="13970" b="24765"/>
                <wp:wrapNone/>
                <wp:docPr id="2395" name="Freeform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5214" cy="261163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32C889" id="Freeform 218" o:spid="_x0000_s1026" style="position:absolute;margin-left:32.9pt;margin-top:7.6pt;width:16.95pt;height:20.5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" path="m39,r,177l,177r77,38l154,177r-39,l115,,39,xe" filled="f" strokecolor="#164326" strokeweight=".25pt">
                <v:stroke endcap="round"/>
                <v:path arrowok="t" o:connecttype="custom" o:connectlocs="54502,0;54502,215004;0,215004;107607,261163;215214,215004;160712,215004;160712,0;54502,0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4B9185D8" wp14:editId="28C88F27">
                <wp:simplePos x="0" y="0"/>
                <wp:positionH relativeFrom="margin">
                  <wp:posOffset>52146</wp:posOffset>
                </wp:positionH>
                <wp:positionV relativeFrom="paragraph">
                  <wp:posOffset>189967</wp:posOffset>
                </wp:positionV>
                <wp:extent cx="865835" cy="719176"/>
                <wp:effectExtent l="19050" t="19050" r="10795" b="24130"/>
                <wp:wrapNone/>
                <wp:docPr id="2396" name="圓角矩形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5835" cy="71917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Burn-In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B9185D8" id="_x0000_s1082" style="position:absolute;margin-left:4.1pt;margin-top:14.95pt;width:68.2pt;height:56.65pt;z-index:25306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Burn-In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3128A349" wp14:editId="7F0CF25F">
                <wp:simplePos x="0" y="0"/>
                <wp:positionH relativeFrom="margin">
                  <wp:posOffset>1371905</wp:posOffset>
                </wp:positionH>
                <wp:positionV relativeFrom="paragraph">
                  <wp:posOffset>169545</wp:posOffset>
                </wp:positionV>
                <wp:extent cx="932180" cy="733425"/>
                <wp:effectExtent l="19050" t="19050" r="20320" b="28575"/>
                <wp:wrapNone/>
                <wp:docPr id="2397" name="圓角矩形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Final   Functional </w:t>
                            </w:r>
                          </w:p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128A349" id="_x0000_s1083" style="position:absolute;margin-left:108pt;margin-top:13.35pt;width:73.4pt;height:57.75pt;z-index:2530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Final   Functional </w:t>
                      </w:r>
                    </w:p>
                    <w:p w:rsidR="00A761E4" w:rsidRDefault="00A761E4" w:rsidP="000748D9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EBB11F6" wp14:editId="59ACD020">
                <wp:simplePos x="0" y="0"/>
                <wp:positionH relativeFrom="margin">
                  <wp:posOffset>2743937</wp:posOffset>
                </wp:positionH>
                <wp:positionV relativeFrom="paragraph">
                  <wp:posOffset>117196</wp:posOffset>
                </wp:positionV>
                <wp:extent cx="932180" cy="770890"/>
                <wp:effectExtent l="19050" t="19050" r="20320" b="10160"/>
                <wp:wrapNone/>
                <wp:docPr id="2398" name="圓角矩形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FQC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EBB11F6" id="_x0000_s1084" style="position:absolute;margin-left:216.05pt;margin-top:9.25pt;width:73.4pt;height:60.7pt;z-index:25306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FQC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067264" behindDoc="0" locked="0" layoutInCell="1" allowOverlap="1" wp14:anchorId="55B93996" wp14:editId="3DE300CA">
                <wp:simplePos x="0" y="0"/>
                <wp:positionH relativeFrom="margin">
                  <wp:posOffset>4104284</wp:posOffset>
                </wp:positionH>
                <wp:positionV relativeFrom="paragraph">
                  <wp:posOffset>170180</wp:posOffset>
                </wp:positionV>
                <wp:extent cx="932180" cy="770890"/>
                <wp:effectExtent l="19050" t="19050" r="20320" b="10160"/>
                <wp:wrapNone/>
                <wp:docPr id="2399" name="圓角矩形 2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Packing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5B93996" id="圓角矩形 2399" o:spid="_x0000_s1085" style="position:absolute;margin-left:323.15pt;margin-top:13.4pt;width:73.4pt;height:60.7pt;z-index:2530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Packing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48A2224B" wp14:editId="0F0A7A14">
                <wp:simplePos x="0" y="0"/>
                <wp:positionH relativeFrom="margin">
                  <wp:posOffset>5479796</wp:posOffset>
                </wp:positionH>
                <wp:positionV relativeFrom="paragraph">
                  <wp:posOffset>137160</wp:posOffset>
                </wp:positionV>
                <wp:extent cx="932180" cy="770890"/>
                <wp:effectExtent l="19050" t="19050" r="20320" b="10160"/>
                <wp:wrapNone/>
                <wp:docPr id="2400" name="圓角矩形 2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Ship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8A2224B" id="圓角矩形 2400" o:spid="_x0000_s1086" style="position:absolute;margin-left:431.5pt;margin-top:10.8pt;width:73.4pt;height:60.7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Ship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1FFA1B26" wp14:editId="58F03807">
                <wp:simplePos x="0" y="0"/>
                <wp:positionH relativeFrom="column">
                  <wp:posOffset>962965</wp:posOffset>
                </wp:positionH>
                <wp:positionV relativeFrom="paragraph">
                  <wp:posOffset>142240</wp:posOffset>
                </wp:positionV>
                <wp:extent cx="390525" cy="244475"/>
                <wp:effectExtent l="0" t="0" r="28575" b="22225"/>
                <wp:wrapNone/>
                <wp:docPr id="2401" name="Freeform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4F84C3" id="Freeform 223" o:spid="_x0000_s1026" style="position:absolute;margin-left:75.8pt;margin-top:11.2pt;width:30.75pt;height:19.2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2A2395D" wp14:editId="747F6FEF">
                <wp:simplePos x="0" y="0"/>
                <wp:positionH relativeFrom="column">
                  <wp:posOffset>2336800</wp:posOffset>
                </wp:positionH>
                <wp:positionV relativeFrom="paragraph">
                  <wp:posOffset>134925</wp:posOffset>
                </wp:positionV>
                <wp:extent cx="390525" cy="244475"/>
                <wp:effectExtent l="0" t="0" r="28575" b="22225"/>
                <wp:wrapNone/>
                <wp:docPr id="2402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A4146B" id="Freeform 230" o:spid="_x0000_s1026" style="position:absolute;margin-left:184pt;margin-top:10.6pt;width:30.75pt;height:19.2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57F62B25" wp14:editId="19E20615">
                <wp:simplePos x="0" y="0"/>
                <wp:positionH relativeFrom="column">
                  <wp:posOffset>3688004</wp:posOffset>
                </wp:positionH>
                <wp:positionV relativeFrom="paragraph">
                  <wp:posOffset>127025</wp:posOffset>
                </wp:positionV>
                <wp:extent cx="390525" cy="244475"/>
                <wp:effectExtent l="0" t="0" r="28575" b="22225"/>
                <wp:wrapNone/>
                <wp:docPr id="2403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C8AE1C" id="Freeform 230" o:spid="_x0000_s1026" style="position:absolute;margin-left:290.4pt;margin-top:10pt;width:30.75pt;height:19.2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F100CBA" wp14:editId="75C4FEC7">
                <wp:simplePos x="0" y="0"/>
                <wp:positionH relativeFrom="column">
                  <wp:posOffset>5073218</wp:posOffset>
                </wp:positionH>
                <wp:positionV relativeFrom="paragraph">
                  <wp:posOffset>142977</wp:posOffset>
                </wp:positionV>
                <wp:extent cx="390525" cy="244475"/>
                <wp:effectExtent l="0" t="0" r="28575" b="22225"/>
                <wp:wrapNone/>
                <wp:docPr id="2404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781C8E" id="Freeform 230" o:spid="_x0000_s1026" style="position:absolute;margin-left:399.45pt;margin-top:11.25pt;width:30.75pt;height:19.2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Pr="00303FC2" w:rsidRDefault="000748D9" w:rsidP="000748D9">
      <w:pPr>
        <w:rPr>
          <w:rFonts w:ascii="Calibri" w:hAnsi="Calibri" w:cs="Calibri"/>
        </w:rPr>
      </w:pP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Pr="00303FC2" w:rsidRDefault="000748D9" w:rsidP="000748D9">
      <w:pPr>
        <w:rPr>
          <w:rFonts w:ascii="Calibri" w:hAnsi="Calibri" w:cs="Calibri"/>
        </w:rPr>
      </w:pPr>
    </w:p>
    <w:p w:rsidR="007A11E2" w:rsidRDefault="007A11E2" w:rsidP="007A11E2">
      <w:pPr>
        <w:rPr>
          <w:rFonts w:ascii="Calibri" w:hAnsi="Calibri" w:cs="Calibri"/>
          <w:b/>
        </w:rPr>
      </w:pPr>
    </w:p>
    <w:p w:rsidR="00CE3A66" w:rsidRPr="00303FC2" w:rsidRDefault="00CE3A66" w:rsidP="000F22A5">
      <w:pPr>
        <w:rPr>
          <w:rFonts w:ascii="Calibri" w:hAnsi="Calibri" w:cs="Calibri"/>
        </w:rPr>
      </w:pPr>
    </w:p>
    <w:p w:rsidR="000F22A5" w:rsidRPr="00770601" w:rsidRDefault="000F22A5" w:rsidP="00ED1ACA">
      <w:pPr>
        <w:pStyle w:val="a"/>
        <w:spacing w:before="180" w:after="180"/>
      </w:pPr>
      <w:bookmarkStart w:id="55" w:name="_Toc62232041"/>
      <w:r w:rsidRPr="00770601">
        <w:t>Procedure</w:t>
      </w:r>
      <w:bookmarkEnd w:id="55"/>
    </w:p>
    <w:p w:rsidR="000F22A5" w:rsidRPr="00233A70" w:rsidRDefault="00CE5875" w:rsidP="003B0129">
      <w:pPr>
        <w:pStyle w:val="ae"/>
        <w:numPr>
          <w:ilvl w:val="0"/>
          <w:numId w:val="5"/>
        </w:numPr>
        <w:ind w:leftChars="0"/>
        <w:rPr>
          <w:rFonts w:ascii="Calibri" w:hAnsi="Calibri" w:cs="Calibri"/>
          <w:color w:val="000000" w:themeColor="text1"/>
        </w:rPr>
      </w:pPr>
      <w:r w:rsidRPr="00233A70">
        <w:rPr>
          <w:rFonts w:ascii="Calibri" w:hAnsi="Calibri" w:cs="Calibri"/>
          <w:color w:val="000000" w:themeColor="text1"/>
        </w:rPr>
        <w:t>Solder Paste Inspection</w:t>
      </w:r>
      <w:r w:rsidR="00C2202E" w:rsidRPr="00233A70">
        <w:rPr>
          <w:rFonts w:ascii="Calibri" w:hAnsi="Calibri" w:cs="Calibri"/>
          <w:color w:val="000000" w:themeColor="text1"/>
        </w:rPr>
        <w:t xml:space="preserve">, </w:t>
      </w:r>
      <w:r w:rsidR="00605AFB" w:rsidRPr="00233A70">
        <w:rPr>
          <w:rFonts w:ascii="Calibri" w:hAnsi="Calibri" w:cs="Calibri"/>
          <w:color w:val="000000" w:themeColor="text1"/>
        </w:rPr>
        <w:t>100% sampling rate.</w:t>
      </w:r>
    </w:p>
    <w:p w:rsidR="00CE3A66" w:rsidRPr="00233A70" w:rsidRDefault="00695727" w:rsidP="00656BB4">
      <w:pPr>
        <w:pStyle w:val="ae"/>
        <w:numPr>
          <w:ilvl w:val="0"/>
          <w:numId w:val="5"/>
        </w:numPr>
        <w:ind w:leftChars="0"/>
        <w:rPr>
          <w:rFonts w:ascii="Calibri" w:hAnsi="Calibri" w:cs="Calibri"/>
          <w:color w:val="000000" w:themeColor="text1"/>
        </w:rPr>
      </w:pPr>
      <w:r w:rsidRPr="00233A70">
        <w:rPr>
          <w:rFonts w:ascii="Calibri" w:hAnsi="Calibri" w:cs="Calibri"/>
          <w:color w:val="000000" w:themeColor="text1"/>
        </w:rPr>
        <w:t xml:space="preserve">The solder paste height should meet </w:t>
      </w:r>
      <w:r w:rsidR="00073719" w:rsidRPr="00233A70">
        <w:rPr>
          <w:rFonts w:ascii="Calibri" w:hAnsi="Calibri" w:cs="Calibri"/>
          <w:i/>
          <w:color w:val="000000" w:themeColor="text1"/>
        </w:rPr>
        <w:t>WNC ISO doc# 901-N12 “SMT Solder Printing Operation Instruction”</w:t>
      </w:r>
      <w:r w:rsidR="00073719" w:rsidRPr="00233A70">
        <w:rPr>
          <w:rFonts w:ascii="Calibri" w:hAnsi="Calibri" w:cs="Calibri"/>
          <w:color w:val="000000" w:themeColor="text1"/>
        </w:rPr>
        <w:t>.</w:t>
      </w:r>
    </w:p>
    <w:p w:rsidR="00656BB4" w:rsidRDefault="00656BB4">
      <w:pPr>
        <w:widowControl/>
        <w:rPr>
          <w:rFonts w:ascii="Calibri" w:hAnsi="Calibri" w:cs="Calibri"/>
          <w:b/>
          <w:bCs/>
          <w:color w:val="000000" w:themeColor="text1"/>
          <w:kern w:val="52"/>
          <w:sz w:val="32"/>
          <w:szCs w:val="52"/>
        </w:rPr>
      </w:pPr>
      <w:r>
        <w:br w:type="page"/>
      </w:r>
    </w:p>
    <w:p w:rsidR="000F22A5" w:rsidRPr="00303FC2" w:rsidRDefault="000F22A5" w:rsidP="00ED1ACA">
      <w:pPr>
        <w:pStyle w:val="10"/>
        <w:spacing w:before="180" w:after="180"/>
      </w:pPr>
      <w:bookmarkStart w:id="56" w:name="_Toc62232042"/>
      <w:r w:rsidRPr="00303FC2">
        <w:lastRenderedPageBreak/>
        <w:t xml:space="preserve">SMT </w:t>
      </w:r>
      <w:r w:rsidR="00CE3A66" w:rsidRPr="00303FC2">
        <w:t>Process</w:t>
      </w:r>
      <w:bookmarkEnd w:id="56"/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0A03106B" wp14:editId="3299A05B">
                <wp:simplePos x="0" y="0"/>
                <wp:positionH relativeFrom="column">
                  <wp:posOffset>995045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405" name="Freeform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0AE1A4" id="Freeform 180" o:spid="_x0000_s1026" style="position:absolute;margin-left:78.35pt;margin-top:22.05pt;width:30.75pt;height:19.25pt;z-index:2530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4AA98179" wp14:editId="63D8E48F">
                <wp:simplePos x="0" y="0"/>
                <wp:positionH relativeFrom="column">
                  <wp:posOffset>980440</wp:posOffset>
                </wp:positionH>
                <wp:positionV relativeFrom="paragraph">
                  <wp:posOffset>289560</wp:posOffset>
                </wp:positionV>
                <wp:extent cx="390525" cy="244475"/>
                <wp:effectExtent l="0" t="0" r="28575" b="22225"/>
                <wp:wrapNone/>
                <wp:docPr id="2406" name="Freeform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624BA2" id="Freeform 181" o:spid="_x0000_s1026" style="position:absolute;margin-left:77.2pt;margin-top:22.8pt;width:30.75pt;height:19.2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12C5277B" wp14:editId="308851E2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407" name="Freeform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B5D0B4" id="Freeform 182" o:spid="_x0000_s1026" style="position:absolute;margin-left:185.95pt;margin-top:22.05pt;width:30.75pt;height:19.2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76480" behindDoc="0" locked="0" layoutInCell="1" allowOverlap="1" wp14:anchorId="78BA076A" wp14:editId="13BB762E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408" name="Freeform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06957C" id="Freeform 183" o:spid="_x0000_s1026" style="position:absolute;margin-left:185.95pt;margin-top:22.05pt;width:30.75pt;height:19.25pt;z-index:2530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19B1822E" wp14:editId="49DBCC6B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409" name="Freeform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3FA8EE" id="Freeform 184" o:spid="_x0000_s1026" style="position:absolute;margin-left:293.6pt;margin-top:22.05pt;width:30.75pt;height:19.2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78528" behindDoc="0" locked="0" layoutInCell="1" allowOverlap="1" wp14:anchorId="103DF712" wp14:editId="343C2AFB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410" name="Freeform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5E7260" id="Freeform 185" o:spid="_x0000_s1026" style="position:absolute;margin-left:293.6pt;margin-top:22.05pt;width:30.75pt;height:19.25pt;z-index:2530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0349B6EE" wp14:editId="3DFB7079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411" name="Freeform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1E1B3C" id="Freeform 186" o:spid="_x0000_s1026" style="position:absolute;margin-left:401.2pt;margin-top:22.05pt;width:30.75pt;height:19.2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80576" behindDoc="0" locked="0" layoutInCell="1" allowOverlap="1" wp14:anchorId="7216ABA5" wp14:editId="6AC3DA0A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412" name="Freeform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5F6ADC" id="Freeform 187" o:spid="_x0000_s1026" style="position:absolute;margin-left:401.2pt;margin-top:22.05pt;width:30.75pt;height:19.25pt;z-index:2530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7690B0A2" wp14:editId="27D5327C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3175" b="1270"/>
                <wp:wrapNone/>
                <wp:docPr id="2413" name="Freeform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E2C2C5" id="Freeform 188" o:spid="_x0000_s1026" style="position:absolute;margin-left:460.7pt;margin-top:60.55pt;width:19.25pt;height:26.9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" path="m38,r,177l,177r77,38l154,177r-39,l115,,38,xe" stroked="f"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38FE8DCC" wp14:editId="1892A148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22225" b="20320"/>
                <wp:wrapNone/>
                <wp:docPr id="2414" name="Freeform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5BCA75" id="Freeform 189" o:spid="_x0000_s1026" style="position:absolute;margin-left:460.7pt;margin-top:60.55pt;width:19.25pt;height:26.9pt;z-index:2530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" path="m38,r,177l,177r77,38l154,177r-39,l115,,38,xe" filled="f" strokecolor="#164326" strokeweight=".25pt">
                <v:stroke endcap="round"/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41F649" wp14:editId="19923207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415" name="Freeform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C78B06" id="Freeform 204" o:spid="_x0000_s1026" style="position:absolute;margin-left:398.5pt;margin-top:107.75pt;width:30.75pt;height:19.2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" path="m246,38l38,38,38,,,77r38,77l38,115r208,l246,38xe" stroked="f"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1895F26A" wp14:editId="4B818501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416" name="Freeform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4B6B43" id="Freeform 205" o:spid="_x0000_s1026" style="position:absolute;margin-left:398.5pt;margin-top:107.75pt;width:30.75pt;height:19.25pt;z-index:2530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" path="m246,38l38,38,38,,,77r38,77l38,115r208,l246,38xe" filled="f" strokecolor="#164326" strokeweight=".25pt">
                <v:stroke endcap="round"/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42D84F8E" wp14:editId="7F70CC67">
                <wp:simplePos x="0" y="0"/>
                <wp:positionH relativeFrom="column">
                  <wp:posOffset>3694430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417" name="Freeform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F78020" id="Freeform 209" o:spid="_x0000_s1026" style="position:absolute;margin-left:290.9pt;margin-top:107.75pt;width:30.75pt;height:19.25pt;z-index:2530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255E991C" wp14:editId="39248D3B">
                <wp:simplePos x="0" y="0"/>
                <wp:positionH relativeFrom="column">
                  <wp:posOffset>2327275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418" name="Freeform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4729F6" id="Freeform 215" o:spid="_x0000_s1026" style="position:absolute;margin-left:183.25pt;margin-top:107.75pt;width:30.75pt;height:19.25pt;z-index:25308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4A4AE3E7" wp14:editId="3615FC18">
                <wp:simplePos x="0" y="0"/>
                <wp:positionH relativeFrom="column">
                  <wp:posOffset>385445</wp:posOffset>
                </wp:positionH>
                <wp:positionV relativeFrom="paragraph">
                  <wp:posOffset>1842135</wp:posOffset>
                </wp:positionV>
                <wp:extent cx="244475" cy="341630"/>
                <wp:effectExtent l="0" t="0" r="3175" b="1270"/>
                <wp:wrapNone/>
                <wp:docPr id="2419" name="Freeform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6EC31B" id="Freeform 217" o:spid="_x0000_s1026" style="position:absolute;margin-left:30.35pt;margin-top:145.05pt;width:19.25pt;height:26.9pt;z-index:2530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" path="m39,r,177l,177r77,38l154,177r-39,l115,,39,xe" stroked="f">
                <v:path arrowok="t" o:connecttype="custom" o:connectlocs="61913,0;61913,281249;0,281249;122238,341630;244475,281249;182563,281249;182563,0;61913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04750322" wp14:editId="1805DDBC">
                <wp:simplePos x="0" y="0"/>
                <wp:positionH relativeFrom="column">
                  <wp:posOffset>948055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420" name="Freeform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9155D8" id="Freeform 222" o:spid="_x0000_s1026" style="position:absolute;margin-left:74.65pt;margin-top:191.2pt;width:30.75pt;height:19.25pt;z-index:25309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418397C" wp14:editId="206208C4">
                <wp:simplePos x="0" y="0"/>
                <wp:positionH relativeFrom="column">
                  <wp:posOffset>2361565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421" name="Freeform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053809" id="Freeform 229" o:spid="_x0000_s1026" style="position:absolute;margin-left:185.95pt;margin-top:191.2pt;width:30.75pt;height:19.25pt;z-index:25309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BF6FBF3" wp14:editId="7D2C94AE">
                <wp:simplePos x="0" y="0"/>
                <wp:positionH relativeFrom="column">
                  <wp:posOffset>3728720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422" name="Freeform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30EE22" id="Freeform 235" o:spid="_x0000_s1026" style="position:absolute;margin-left:293.6pt;margin-top:191.2pt;width:30.75pt;height:19.2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3250DDB5" wp14:editId="63564464">
                <wp:simplePos x="0" y="0"/>
                <wp:positionH relativeFrom="column">
                  <wp:posOffset>5095240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423" name="Freeform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ADB837" id="Freeform 240" o:spid="_x0000_s1026" style="position:absolute;margin-left:401.2pt;margin-top:191.2pt;width:30.75pt;height:19.25pt;z-index:2530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7F8A8FC9" wp14:editId="01BAFB99">
                <wp:simplePos x="0" y="0"/>
                <wp:positionH relativeFrom="column">
                  <wp:posOffset>1412240</wp:posOffset>
                </wp:positionH>
                <wp:positionV relativeFrom="paragraph">
                  <wp:posOffset>30480</wp:posOffset>
                </wp:positionV>
                <wp:extent cx="932180" cy="733425"/>
                <wp:effectExtent l="19050" t="19050" r="20320" b="28575"/>
                <wp:wrapNone/>
                <wp:docPr id="2424" name="圓角矩形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Solder Paste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F8A8FC9" id="_x0000_s1087" style="position:absolute;margin-left:111.2pt;margin-top:2.4pt;width:73.4pt;height:57.7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Solder Paste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D52CD82" wp14:editId="6CA2E585">
                <wp:simplePos x="0" y="0"/>
                <wp:positionH relativeFrom="column">
                  <wp:posOffset>8255</wp:posOffset>
                </wp:positionH>
                <wp:positionV relativeFrom="paragraph">
                  <wp:posOffset>1270</wp:posOffset>
                </wp:positionV>
                <wp:extent cx="932180" cy="733425"/>
                <wp:effectExtent l="19050" t="19050" r="20320" b="28575"/>
                <wp:wrapNone/>
                <wp:docPr id="2425" name="圓角矩形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Prepare Material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D52CD82" id="_x0000_s1088" style="position:absolute;margin-left:.65pt;margin-top:.1pt;width:73.4pt;height:57.75pt;z-index:2530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Prepare Material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404C0272" wp14:editId="3F06B53E">
                <wp:simplePos x="0" y="0"/>
                <wp:positionH relativeFrom="column">
                  <wp:posOffset>2766060</wp:posOffset>
                </wp:positionH>
                <wp:positionV relativeFrom="paragraph">
                  <wp:posOffset>30480</wp:posOffset>
                </wp:positionV>
                <wp:extent cx="932180" cy="733425"/>
                <wp:effectExtent l="19050" t="19050" r="20320" b="28575"/>
                <wp:wrapNone/>
                <wp:docPr id="2426" name="圓角矩形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SPI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04C0272" id="_x0000_s1089" style="position:absolute;margin-left:217.8pt;margin-top:2.4pt;width:73.4pt;height:57.7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SPI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7F63DF97" wp14:editId="35859C6B">
                <wp:simplePos x="0" y="0"/>
                <wp:positionH relativeFrom="column">
                  <wp:posOffset>4124325</wp:posOffset>
                </wp:positionH>
                <wp:positionV relativeFrom="paragraph">
                  <wp:posOffset>37465</wp:posOffset>
                </wp:positionV>
                <wp:extent cx="932180" cy="733425"/>
                <wp:effectExtent l="19050" t="19050" r="20320" b="28575"/>
                <wp:wrapNone/>
                <wp:docPr id="2427" name="圓角矩形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SMT 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F63DF97" id="_x0000_s1090" style="position:absolute;margin-left:324.75pt;margin-top:2.95pt;width:73.4pt;height:57.75pt;z-index:2531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" fillcolor="#92d050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SMT 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61CE7263" wp14:editId="48071EAD">
                <wp:simplePos x="0" y="0"/>
                <wp:positionH relativeFrom="column">
                  <wp:posOffset>5482590</wp:posOffset>
                </wp:positionH>
                <wp:positionV relativeFrom="paragraph">
                  <wp:posOffset>34290</wp:posOffset>
                </wp:positionV>
                <wp:extent cx="932180" cy="733425"/>
                <wp:effectExtent l="19050" t="19050" r="20320" b="28575"/>
                <wp:wrapNone/>
                <wp:docPr id="2428" name="圓角矩形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AOI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1CE7263" id="_x0000_s1091" style="position:absolute;margin-left:431.7pt;margin-top:2.7pt;width:73.4pt;height:57.7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AOI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54309D1A" wp14:editId="6807C882">
                <wp:simplePos x="0" y="0"/>
                <wp:positionH relativeFrom="column">
                  <wp:posOffset>5466080</wp:posOffset>
                </wp:positionH>
                <wp:positionV relativeFrom="paragraph">
                  <wp:posOffset>1118870</wp:posOffset>
                </wp:positionV>
                <wp:extent cx="948690" cy="715010"/>
                <wp:effectExtent l="19050" t="19050" r="22860" b="27940"/>
                <wp:wrapNone/>
                <wp:docPr id="2429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X-Ray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4309D1A" id="_x0000_s1092" style="position:absolute;margin-left:430.4pt;margin-top:88.1pt;width:74.7pt;height:56.3pt;z-index:2531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X-Ray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0DA409CF" wp14:editId="6918F0DC">
                <wp:simplePos x="0" y="0"/>
                <wp:positionH relativeFrom="column">
                  <wp:posOffset>948055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430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83B74C" id="Freeform 216" o:spid="_x0000_s1026" style="position:absolute;margin-left:74.65pt;margin-top:107.75pt;width:30.75pt;height:19.2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7CDD1DA1" wp14:editId="49C6B767">
                <wp:simplePos x="0" y="0"/>
                <wp:positionH relativeFrom="margin">
                  <wp:posOffset>2744140</wp:posOffset>
                </wp:positionH>
                <wp:positionV relativeFrom="paragraph">
                  <wp:posOffset>199111</wp:posOffset>
                </wp:positionV>
                <wp:extent cx="932180" cy="744855"/>
                <wp:effectExtent l="19050" t="19050" r="20320" b="17145"/>
                <wp:wrapNone/>
                <wp:docPr id="2431" name="圓角矩形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ICT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CDD1DA1" id="_x0000_s1093" style="position:absolute;margin-left:216.05pt;margin-top:15.7pt;width:73.4pt;height:58.6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ICT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6776C574" wp14:editId="5281E794">
                <wp:simplePos x="0" y="0"/>
                <wp:positionH relativeFrom="column">
                  <wp:posOffset>1358138</wp:posOffset>
                </wp:positionH>
                <wp:positionV relativeFrom="paragraph">
                  <wp:posOffset>215621</wp:posOffset>
                </wp:positionV>
                <wp:extent cx="932180" cy="744855"/>
                <wp:effectExtent l="19050" t="19050" r="20320" b="17145"/>
                <wp:wrapNone/>
                <wp:docPr id="2432" name="圓角矩形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Assembly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776C574" id="_x0000_s1094" style="position:absolute;margin-left:106.95pt;margin-top:17pt;width:73.4pt;height:58.65pt;z-index:2531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Assembly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5C9DFCF1" wp14:editId="33FDA422">
                <wp:simplePos x="0" y="0"/>
                <wp:positionH relativeFrom="margin">
                  <wp:align>left</wp:align>
                </wp:positionH>
                <wp:positionV relativeFrom="paragraph">
                  <wp:posOffset>196850</wp:posOffset>
                </wp:positionV>
                <wp:extent cx="932180" cy="763270"/>
                <wp:effectExtent l="19050" t="19050" r="20320" b="17780"/>
                <wp:wrapNone/>
                <wp:docPr id="2433" name="圓角矩形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6327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PCBA Functional 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C9DFCF1" id="_x0000_s1095" style="position:absolute;margin-left:0;margin-top:15.5pt;width:73.4pt;height:60.1pt;z-index:253106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PCBA Functional 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248E8C7D" wp14:editId="0BB04C9D">
                <wp:simplePos x="0" y="0"/>
                <wp:positionH relativeFrom="column">
                  <wp:posOffset>4119880</wp:posOffset>
                </wp:positionH>
                <wp:positionV relativeFrom="paragraph">
                  <wp:posOffset>21031</wp:posOffset>
                </wp:positionV>
                <wp:extent cx="948690" cy="715010"/>
                <wp:effectExtent l="19050" t="19050" r="22860" b="27940"/>
                <wp:wrapNone/>
                <wp:docPr id="2434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Wavesolder</w:t>
                            </w:r>
                            <w:proofErr w:type="spellEnd"/>
                          </w:p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48E8C7D" id="_x0000_s1096" style="position:absolute;margin-left:324.4pt;margin-top:1.65pt;width:74.7pt;height:56.3pt;z-index:2531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Wavesolder</w:t>
                      </w:r>
                      <w:proofErr w:type="spellEnd"/>
                    </w:p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0577D52B" wp14:editId="61397396">
                <wp:simplePos x="0" y="0"/>
                <wp:positionH relativeFrom="column">
                  <wp:posOffset>2303145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435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015776" id="Freeform 216" o:spid="_x0000_s1026" style="position:absolute;margin-left:181.35pt;margin-top:17.75pt;width:30.75pt;height:19.25pt;z-index:2530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74143EB2" wp14:editId="47B62082">
                <wp:simplePos x="0" y="0"/>
                <wp:positionH relativeFrom="column">
                  <wp:posOffset>3684905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436" name="Freeform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115A1A" id="Freeform 210" o:spid="_x0000_s1026" style="position:absolute;margin-left:290.15pt;margin-top:17.75pt;width:30.75pt;height:19.25pt;z-index:2530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310A0028" wp14:editId="67B4CBB5">
                <wp:simplePos x="0" y="0"/>
                <wp:positionH relativeFrom="column">
                  <wp:posOffset>417906</wp:posOffset>
                </wp:positionH>
                <wp:positionV relativeFrom="paragraph">
                  <wp:posOffset>96697</wp:posOffset>
                </wp:positionV>
                <wp:extent cx="215214" cy="261163"/>
                <wp:effectExtent l="0" t="0" r="13970" b="24765"/>
                <wp:wrapNone/>
                <wp:docPr id="2437" name="Freeform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5214" cy="261163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4D6AD9" id="Freeform 218" o:spid="_x0000_s1026" style="position:absolute;margin-left:32.9pt;margin-top:7.6pt;width:16.95pt;height:20.55pt;z-index:2530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" path="m39,r,177l,177r77,38l154,177r-39,l115,,39,xe" filled="f" strokecolor="#164326" strokeweight=".25pt">
                <v:stroke endcap="round"/>
                <v:path arrowok="t" o:connecttype="custom" o:connectlocs="54502,0;54502,215004;0,215004;107607,261163;215214,215004;160712,215004;160712,0;54502,0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1DF7BC0B" wp14:editId="43F5AAF1">
                <wp:simplePos x="0" y="0"/>
                <wp:positionH relativeFrom="margin">
                  <wp:posOffset>52146</wp:posOffset>
                </wp:positionH>
                <wp:positionV relativeFrom="paragraph">
                  <wp:posOffset>189967</wp:posOffset>
                </wp:positionV>
                <wp:extent cx="865835" cy="719176"/>
                <wp:effectExtent l="19050" t="19050" r="10795" b="24130"/>
                <wp:wrapNone/>
                <wp:docPr id="2438" name="圓角矩形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5835" cy="71917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Burn-In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DF7BC0B" id="_x0000_s1097" style="position:absolute;margin-left:4.1pt;margin-top:14.95pt;width:68.2pt;height:56.65pt;z-index:25310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Burn-In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42ABBB30" wp14:editId="5138FFE5">
                <wp:simplePos x="0" y="0"/>
                <wp:positionH relativeFrom="margin">
                  <wp:posOffset>1371905</wp:posOffset>
                </wp:positionH>
                <wp:positionV relativeFrom="paragraph">
                  <wp:posOffset>169545</wp:posOffset>
                </wp:positionV>
                <wp:extent cx="932180" cy="733425"/>
                <wp:effectExtent l="19050" t="19050" r="20320" b="28575"/>
                <wp:wrapNone/>
                <wp:docPr id="2439" name="圓角矩形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Final   Functional </w:t>
                            </w:r>
                          </w:p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2ABBB30" id="_x0000_s1098" style="position:absolute;margin-left:108pt;margin-top:13.35pt;width:73.4pt;height:57.7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Final   Functional </w:t>
                      </w:r>
                    </w:p>
                    <w:p w:rsidR="00A761E4" w:rsidRDefault="00A761E4" w:rsidP="000748D9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12BDDDC5" wp14:editId="18F17F6C">
                <wp:simplePos x="0" y="0"/>
                <wp:positionH relativeFrom="margin">
                  <wp:posOffset>2743937</wp:posOffset>
                </wp:positionH>
                <wp:positionV relativeFrom="paragraph">
                  <wp:posOffset>117196</wp:posOffset>
                </wp:positionV>
                <wp:extent cx="932180" cy="770890"/>
                <wp:effectExtent l="19050" t="19050" r="20320" b="10160"/>
                <wp:wrapNone/>
                <wp:docPr id="2440" name="圓角矩形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FQC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2BDDDC5" id="_x0000_s1099" style="position:absolute;margin-left:216.05pt;margin-top:9.25pt;width:73.4pt;height:60.7pt;z-index:25310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FQC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03B21633" wp14:editId="620A4C56">
                <wp:simplePos x="0" y="0"/>
                <wp:positionH relativeFrom="margin">
                  <wp:posOffset>4104284</wp:posOffset>
                </wp:positionH>
                <wp:positionV relativeFrom="paragraph">
                  <wp:posOffset>170180</wp:posOffset>
                </wp:positionV>
                <wp:extent cx="932180" cy="770890"/>
                <wp:effectExtent l="19050" t="19050" r="20320" b="10160"/>
                <wp:wrapNone/>
                <wp:docPr id="2441" name="圓角矩形 2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Packing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3B21633" id="圓角矩形 2441" o:spid="_x0000_s1100" style="position:absolute;margin-left:323.15pt;margin-top:13.4pt;width:73.4pt;height:60.7pt;z-index:25311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Packing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401F66B8" wp14:editId="0FB474C4">
                <wp:simplePos x="0" y="0"/>
                <wp:positionH relativeFrom="margin">
                  <wp:posOffset>5479796</wp:posOffset>
                </wp:positionH>
                <wp:positionV relativeFrom="paragraph">
                  <wp:posOffset>137160</wp:posOffset>
                </wp:positionV>
                <wp:extent cx="932180" cy="770890"/>
                <wp:effectExtent l="19050" t="19050" r="20320" b="10160"/>
                <wp:wrapNone/>
                <wp:docPr id="2442" name="圓角矩形 2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Ship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01F66B8" id="圓角矩形 2442" o:spid="_x0000_s1101" style="position:absolute;margin-left:431.5pt;margin-top:10.8pt;width:73.4pt;height:60.7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Ship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18F04777" wp14:editId="54F265EA">
                <wp:simplePos x="0" y="0"/>
                <wp:positionH relativeFrom="column">
                  <wp:posOffset>962965</wp:posOffset>
                </wp:positionH>
                <wp:positionV relativeFrom="paragraph">
                  <wp:posOffset>142240</wp:posOffset>
                </wp:positionV>
                <wp:extent cx="390525" cy="244475"/>
                <wp:effectExtent l="0" t="0" r="28575" b="22225"/>
                <wp:wrapNone/>
                <wp:docPr id="2443" name="Freeform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0F8A0F" id="Freeform 223" o:spid="_x0000_s1026" style="position:absolute;margin-left:75.8pt;margin-top:11.2pt;width:30.75pt;height:19.25pt;z-index:2530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723C98FF" wp14:editId="19C66A6C">
                <wp:simplePos x="0" y="0"/>
                <wp:positionH relativeFrom="column">
                  <wp:posOffset>2336800</wp:posOffset>
                </wp:positionH>
                <wp:positionV relativeFrom="paragraph">
                  <wp:posOffset>134925</wp:posOffset>
                </wp:positionV>
                <wp:extent cx="390525" cy="244475"/>
                <wp:effectExtent l="0" t="0" r="28575" b="22225"/>
                <wp:wrapNone/>
                <wp:docPr id="2444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C027B8" id="Freeform 230" o:spid="_x0000_s1026" style="position:absolute;margin-left:184pt;margin-top:10.6pt;width:30.75pt;height:19.25pt;z-index:2530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6BED6768" wp14:editId="0DA4E723">
                <wp:simplePos x="0" y="0"/>
                <wp:positionH relativeFrom="column">
                  <wp:posOffset>3688004</wp:posOffset>
                </wp:positionH>
                <wp:positionV relativeFrom="paragraph">
                  <wp:posOffset>127025</wp:posOffset>
                </wp:positionV>
                <wp:extent cx="390525" cy="244475"/>
                <wp:effectExtent l="0" t="0" r="28575" b="22225"/>
                <wp:wrapNone/>
                <wp:docPr id="2445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949BC1" id="Freeform 230" o:spid="_x0000_s1026" style="position:absolute;margin-left:290.4pt;margin-top:10pt;width:30.75pt;height:19.2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A43E1FD" wp14:editId="69416A32">
                <wp:simplePos x="0" y="0"/>
                <wp:positionH relativeFrom="column">
                  <wp:posOffset>5073218</wp:posOffset>
                </wp:positionH>
                <wp:positionV relativeFrom="paragraph">
                  <wp:posOffset>142977</wp:posOffset>
                </wp:positionV>
                <wp:extent cx="390525" cy="244475"/>
                <wp:effectExtent l="0" t="0" r="28575" b="22225"/>
                <wp:wrapNone/>
                <wp:docPr id="2446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94694A" id="Freeform 230" o:spid="_x0000_s1026" style="position:absolute;margin-left:399.45pt;margin-top:11.25pt;width:30.75pt;height:19.2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Pr="00303FC2" w:rsidRDefault="000748D9" w:rsidP="000748D9">
      <w:pPr>
        <w:rPr>
          <w:rFonts w:ascii="Calibri" w:hAnsi="Calibri" w:cs="Calibri"/>
        </w:rPr>
      </w:pPr>
    </w:p>
    <w:p w:rsidR="007A11E2" w:rsidRDefault="007A11E2" w:rsidP="007A11E2">
      <w:pPr>
        <w:rPr>
          <w:rFonts w:ascii="Calibri" w:hAnsi="Calibri" w:cs="Calibri"/>
          <w:b/>
        </w:rPr>
      </w:pPr>
    </w:p>
    <w:p w:rsidR="00D54C27" w:rsidRPr="00303FC2" w:rsidRDefault="00D54C27" w:rsidP="000F22A5">
      <w:pPr>
        <w:rPr>
          <w:rFonts w:ascii="Calibri" w:hAnsi="Calibri" w:cs="Calibri"/>
          <w:noProof/>
        </w:rPr>
      </w:pPr>
    </w:p>
    <w:p w:rsidR="00D54C27" w:rsidRPr="00303FC2" w:rsidRDefault="00D54C27" w:rsidP="000F22A5">
      <w:pPr>
        <w:rPr>
          <w:rFonts w:ascii="Calibri" w:hAnsi="Calibri" w:cs="Calibri"/>
        </w:rPr>
      </w:pPr>
    </w:p>
    <w:p w:rsidR="000F22A5" w:rsidRPr="00303FC2" w:rsidRDefault="000F22A5" w:rsidP="00ED1ACA">
      <w:pPr>
        <w:pStyle w:val="a"/>
        <w:spacing w:before="180" w:after="180"/>
      </w:pPr>
      <w:bookmarkStart w:id="57" w:name="_Toc62232043"/>
      <w:r w:rsidRPr="00303FC2">
        <w:t>Procedure</w:t>
      </w:r>
      <w:bookmarkEnd w:id="57"/>
    </w:p>
    <w:p w:rsidR="00D54C27" w:rsidRPr="00656BB4" w:rsidRDefault="00695727" w:rsidP="00656BB4">
      <w:pPr>
        <w:pStyle w:val="ae"/>
        <w:numPr>
          <w:ilvl w:val="0"/>
          <w:numId w:val="6"/>
        </w:numPr>
        <w:ind w:leftChars="0"/>
        <w:rPr>
          <w:rFonts w:ascii="Calibri" w:hAnsi="Calibri" w:cs="Calibri"/>
        </w:rPr>
      </w:pPr>
      <w:r>
        <w:rPr>
          <w:rFonts w:ascii="Calibri" w:hAnsi="Calibri" w:cs="Calibri"/>
        </w:rPr>
        <w:t>Make sure IR profile meet components thermal specification.</w:t>
      </w:r>
    </w:p>
    <w:p w:rsidR="00656BB4" w:rsidRDefault="00656BB4">
      <w:pPr>
        <w:widowControl/>
        <w:rPr>
          <w:rFonts w:ascii="Calibri" w:hAnsi="Calibri" w:cs="Calibri"/>
          <w:b/>
          <w:bCs/>
          <w:color w:val="000000" w:themeColor="text1"/>
          <w:kern w:val="52"/>
          <w:sz w:val="32"/>
          <w:szCs w:val="52"/>
        </w:rPr>
      </w:pPr>
      <w:r>
        <w:br w:type="page"/>
      </w:r>
    </w:p>
    <w:p w:rsidR="000F22A5" w:rsidRDefault="000F22A5" w:rsidP="00ED1ACA">
      <w:pPr>
        <w:pStyle w:val="10"/>
        <w:spacing w:before="180" w:after="180"/>
      </w:pPr>
      <w:bookmarkStart w:id="58" w:name="_Toc62232044"/>
      <w:r w:rsidRPr="00303FC2">
        <w:lastRenderedPageBreak/>
        <w:t>AOI</w:t>
      </w:r>
      <w:bookmarkEnd w:id="58"/>
    </w:p>
    <w:p w:rsidR="002E1916" w:rsidRPr="002E1916" w:rsidRDefault="002E1916" w:rsidP="002E1916"/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4D3DA008" wp14:editId="5031441F">
                <wp:simplePos x="0" y="0"/>
                <wp:positionH relativeFrom="column">
                  <wp:posOffset>995045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447" name="Freeform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D00543" id="Freeform 180" o:spid="_x0000_s1026" style="position:absolute;margin-left:78.35pt;margin-top:22.05pt;width:30.75pt;height:19.25pt;z-index:2531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D0F44B6" wp14:editId="1DCBBFBA">
                <wp:simplePos x="0" y="0"/>
                <wp:positionH relativeFrom="column">
                  <wp:posOffset>980440</wp:posOffset>
                </wp:positionH>
                <wp:positionV relativeFrom="paragraph">
                  <wp:posOffset>289560</wp:posOffset>
                </wp:positionV>
                <wp:extent cx="390525" cy="244475"/>
                <wp:effectExtent l="0" t="0" r="28575" b="22225"/>
                <wp:wrapNone/>
                <wp:docPr id="2448" name="Freeform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D9DF40" id="Freeform 181" o:spid="_x0000_s1026" style="position:absolute;margin-left:77.2pt;margin-top:22.8pt;width:30.75pt;height:19.2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2C871298" wp14:editId="54E12AC2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449" name="Freeform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A69D18" id="Freeform 182" o:spid="_x0000_s1026" style="position:absolute;margin-left:185.95pt;margin-top:22.05pt;width:30.75pt;height:19.25pt;z-index:2531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5D3230A3" wp14:editId="6980C716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450" name="Freeform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E829B5" id="Freeform 183" o:spid="_x0000_s1026" style="position:absolute;margin-left:185.95pt;margin-top:22.05pt;width:30.75pt;height:19.2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0C628A16" wp14:editId="3B582178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451" name="Freeform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95E2CD" id="Freeform 184" o:spid="_x0000_s1026" style="position:absolute;margin-left:293.6pt;margin-top:22.05pt;width:30.75pt;height:19.25pt;z-index:2531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3F08CA44" wp14:editId="4F446C18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452" name="Freeform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73594E" id="Freeform 185" o:spid="_x0000_s1026" style="position:absolute;margin-left:293.6pt;margin-top:22.05pt;width:30.75pt;height:19.2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0EF3A2F2" wp14:editId="33BEE9AB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453" name="Freeform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67B534" id="Freeform 186" o:spid="_x0000_s1026" style="position:absolute;margin-left:401.2pt;margin-top:22.05pt;width:30.75pt;height:19.25pt;z-index:2531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3E171119" wp14:editId="15F7CCF8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454" name="Freeform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D8D1AB" id="Freeform 187" o:spid="_x0000_s1026" style="position:absolute;margin-left:401.2pt;margin-top:22.05pt;width:30.75pt;height:19.2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5E7EF440" wp14:editId="476D10E5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3175" b="1270"/>
                <wp:wrapNone/>
                <wp:docPr id="2455" name="Freeform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33EED6" id="Freeform 188" o:spid="_x0000_s1026" style="position:absolute;margin-left:460.7pt;margin-top:60.55pt;width:19.25pt;height:26.9pt;z-index:2531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" path="m38,r,177l,177r77,38l154,177r-39,l115,,38,xe" stroked="f"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3E2DEC45" wp14:editId="02CDED0F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22225" b="20320"/>
                <wp:wrapNone/>
                <wp:docPr id="2456" name="Freeform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4C215F" id="Freeform 189" o:spid="_x0000_s1026" style="position:absolute;margin-left:460.7pt;margin-top:60.55pt;width:19.25pt;height:26.9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" path="m38,r,177l,177r77,38l154,177r-39,l115,,38,xe" filled="f" strokecolor="#164326" strokeweight=".25pt">
                <v:stroke endcap="round"/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310C11B2" wp14:editId="370FAAD1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457" name="Freeform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30EF67" id="Freeform 204" o:spid="_x0000_s1026" style="position:absolute;margin-left:398.5pt;margin-top:107.75pt;width:30.75pt;height:19.25pt;z-index:2531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" path="m246,38l38,38,38,,,77r38,77l38,115r208,l246,38xe" stroked="f"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6F18D38A" wp14:editId="26783724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458" name="Freeform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3C7297" id="Freeform 205" o:spid="_x0000_s1026" style="position:absolute;margin-left:398.5pt;margin-top:107.75pt;width:30.75pt;height:19.2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" path="m246,38l38,38,38,,,77r38,77l38,115r208,l246,38xe" filled="f" strokecolor="#164326" strokeweight=".25pt">
                <v:stroke endcap="round"/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6CE82A08" wp14:editId="21A15976">
                <wp:simplePos x="0" y="0"/>
                <wp:positionH relativeFrom="column">
                  <wp:posOffset>3694430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459" name="Freeform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6A67E" id="Freeform 209" o:spid="_x0000_s1026" style="position:absolute;margin-left:290.9pt;margin-top:107.75pt;width:30.75pt;height:19.25pt;z-index:2531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45F1D4B7" wp14:editId="697A49F1">
                <wp:simplePos x="0" y="0"/>
                <wp:positionH relativeFrom="column">
                  <wp:posOffset>2327275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460" name="Freeform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94FDB2" id="Freeform 215" o:spid="_x0000_s1026" style="position:absolute;margin-left:183.25pt;margin-top:107.75pt;width:30.75pt;height:19.25pt;z-index:2531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13739E1C" wp14:editId="55855FCD">
                <wp:simplePos x="0" y="0"/>
                <wp:positionH relativeFrom="column">
                  <wp:posOffset>385445</wp:posOffset>
                </wp:positionH>
                <wp:positionV relativeFrom="paragraph">
                  <wp:posOffset>1842135</wp:posOffset>
                </wp:positionV>
                <wp:extent cx="244475" cy="341630"/>
                <wp:effectExtent l="0" t="0" r="3175" b="1270"/>
                <wp:wrapNone/>
                <wp:docPr id="2461" name="Freeform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FEF24A" id="Freeform 217" o:spid="_x0000_s1026" style="position:absolute;margin-left:30.35pt;margin-top:145.05pt;width:19.25pt;height:26.9pt;z-index:2531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" path="m39,r,177l,177r77,38l154,177r-39,l115,,39,xe" stroked="f">
                <v:path arrowok="t" o:connecttype="custom" o:connectlocs="61913,0;61913,281249;0,281249;122238,341630;244475,281249;182563,281249;182563,0;61913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78B92E2F" wp14:editId="732DC4CC">
                <wp:simplePos x="0" y="0"/>
                <wp:positionH relativeFrom="column">
                  <wp:posOffset>948055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462" name="Freeform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775386" id="Freeform 222" o:spid="_x0000_s1026" style="position:absolute;margin-left:74.65pt;margin-top:191.2pt;width:30.75pt;height:19.25pt;z-index:2531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3DE3AC89" wp14:editId="625EE94C">
                <wp:simplePos x="0" y="0"/>
                <wp:positionH relativeFrom="column">
                  <wp:posOffset>2361565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463" name="Freeform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63E348" id="Freeform 229" o:spid="_x0000_s1026" style="position:absolute;margin-left:185.95pt;margin-top:191.2pt;width:30.75pt;height:19.25pt;z-index:2531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6E28E72B" wp14:editId="32393F4E">
                <wp:simplePos x="0" y="0"/>
                <wp:positionH relativeFrom="column">
                  <wp:posOffset>3728720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464" name="Freeform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612F6E" id="Freeform 235" o:spid="_x0000_s1026" style="position:absolute;margin-left:293.6pt;margin-top:191.2pt;width:30.75pt;height:19.25pt;z-index:2531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93E4F5A" wp14:editId="46771C7E">
                <wp:simplePos x="0" y="0"/>
                <wp:positionH relativeFrom="column">
                  <wp:posOffset>5095240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465" name="Freeform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AC5073" id="Freeform 240" o:spid="_x0000_s1026" style="position:absolute;margin-left:401.2pt;margin-top:191.2pt;width:30.75pt;height:19.25pt;z-index:25314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628CDDB8" wp14:editId="5122D4C7">
                <wp:simplePos x="0" y="0"/>
                <wp:positionH relativeFrom="column">
                  <wp:posOffset>1412240</wp:posOffset>
                </wp:positionH>
                <wp:positionV relativeFrom="paragraph">
                  <wp:posOffset>30480</wp:posOffset>
                </wp:positionV>
                <wp:extent cx="932180" cy="733425"/>
                <wp:effectExtent l="19050" t="19050" r="20320" b="28575"/>
                <wp:wrapNone/>
                <wp:docPr id="2466" name="圓角矩形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Solder Paste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28CDDB8" id="_x0000_s1102" style="position:absolute;margin-left:111.2pt;margin-top:2.4pt;width:73.4pt;height:57.75pt;z-index:2531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Solder Paste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4049B693" wp14:editId="66EE0EE6">
                <wp:simplePos x="0" y="0"/>
                <wp:positionH relativeFrom="column">
                  <wp:posOffset>8255</wp:posOffset>
                </wp:positionH>
                <wp:positionV relativeFrom="paragraph">
                  <wp:posOffset>1270</wp:posOffset>
                </wp:positionV>
                <wp:extent cx="932180" cy="733425"/>
                <wp:effectExtent l="19050" t="19050" r="20320" b="28575"/>
                <wp:wrapNone/>
                <wp:docPr id="2467" name="圓角矩形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Prepare Material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049B693" id="_x0000_s1103" style="position:absolute;margin-left:.65pt;margin-top:.1pt;width:73.4pt;height:57.75pt;z-index:25314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Prepare Material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55BE842A" wp14:editId="08E12DB5">
                <wp:simplePos x="0" y="0"/>
                <wp:positionH relativeFrom="column">
                  <wp:posOffset>2766060</wp:posOffset>
                </wp:positionH>
                <wp:positionV relativeFrom="paragraph">
                  <wp:posOffset>30480</wp:posOffset>
                </wp:positionV>
                <wp:extent cx="932180" cy="733425"/>
                <wp:effectExtent l="19050" t="19050" r="20320" b="28575"/>
                <wp:wrapNone/>
                <wp:docPr id="2468" name="圓角矩形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SPI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5BE842A" id="_x0000_s1104" style="position:absolute;margin-left:217.8pt;margin-top:2.4pt;width:73.4pt;height:57.75pt;z-index:2531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SPI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41A32231" wp14:editId="2A637670">
                <wp:simplePos x="0" y="0"/>
                <wp:positionH relativeFrom="column">
                  <wp:posOffset>4126230</wp:posOffset>
                </wp:positionH>
                <wp:positionV relativeFrom="paragraph">
                  <wp:posOffset>38100</wp:posOffset>
                </wp:positionV>
                <wp:extent cx="932180" cy="733425"/>
                <wp:effectExtent l="19050" t="19050" r="20320" b="28575"/>
                <wp:wrapNone/>
                <wp:docPr id="2469" name="圓角矩形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SMT 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1A32231" id="_x0000_s1105" style="position:absolute;margin-left:324.9pt;margin-top:3pt;width:73.4pt;height:57.75pt;z-index:2531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SMT 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44C368D9" wp14:editId="179A3596">
                <wp:simplePos x="0" y="0"/>
                <wp:positionH relativeFrom="column">
                  <wp:posOffset>5482590</wp:posOffset>
                </wp:positionH>
                <wp:positionV relativeFrom="paragraph">
                  <wp:posOffset>34290</wp:posOffset>
                </wp:positionV>
                <wp:extent cx="932180" cy="733425"/>
                <wp:effectExtent l="19050" t="19050" r="20320" b="28575"/>
                <wp:wrapNone/>
                <wp:docPr id="2470" name="圓角矩形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AOI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4C368D9" id="_x0000_s1106" style="position:absolute;margin-left:431.7pt;margin-top:2.7pt;width:73.4pt;height:57.75pt;z-index:2531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" fillcolor="#92d050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AOI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12066C6C" wp14:editId="1B7A362A">
                <wp:simplePos x="0" y="0"/>
                <wp:positionH relativeFrom="column">
                  <wp:posOffset>5466080</wp:posOffset>
                </wp:positionH>
                <wp:positionV relativeFrom="paragraph">
                  <wp:posOffset>1118870</wp:posOffset>
                </wp:positionV>
                <wp:extent cx="948690" cy="715010"/>
                <wp:effectExtent l="19050" t="19050" r="22860" b="27940"/>
                <wp:wrapNone/>
                <wp:docPr id="2471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X-Ray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2066C6C" id="_x0000_s1107" style="position:absolute;margin-left:430.4pt;margin-top:88.1pt;width:74.7pt;height:56.3pt;z-index:25314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X-Ray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54304" behindDoc="0" locked="0" layoutInCell="1" allowOverlap="1" wp14:anchorId="3A7CB550" wp14:editId="5D447F8C">
                <wp:simplePos x="0" y="0"/>
                <wp:positionH relativeFrom="column">
                  <wp:posOffset>948055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472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EAB9F4" id="Freeform 216" o:spid="_x0000_s1026" style="position:absolute;margin-left:74.65pt;margin-top:107.75pt;width:30.75pt;height:19.25pt;z-index:2531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27DE149F" wp14:editId="0DC9EDC8">
                <wp:simplePos x="0" y="0"/>
                <wp:positionH relativeFrom="margin">
                  <wp:posOffset>2744140</wp:posOffset>
                </wp:positionH>
                <wp:positionV relativeFrom="paragraph">
                  <wp:posOffset>199111</wp:posOffset>
                </wp:positionV>
                <wp:extent cx="932180" cy="744855"/>
                <wp:effectExtent l="19050" t="19050" r="20320" b="17145"/>
                <wp:wrapNone/>
                <wp:docPr id="2473" name="圓角矩形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ICT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7DE149F" id="_x0000_s1108" style="position:absolute;margin-left:216.05pt;margin-top:15.7pt;width:73.4pt;height:58.65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ICT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16B3D937" wp14:editId="0CA0D85E">
                <wp:simplePos x="0" y="0"/>
                <wp:positionH relativeFrom="column">
                  <wp:posOffset>1358138</wp:posOffset>
                </wp:positionH>
                <wp:positionV relativeFrom="paragraph">
                  <wp:posOffset>215621</wp:posOffset>
                </wp:positionV>
                <wp:extent cx="932180" cy="744855"/>
                <wp:effectExtent l="19050" t="19050" r="20320" b="17145"/>
                <wp:wrapNone/>
                <wp:docPr id="2474" name="圓角矩形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Assembly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6B3D937" id="_x0000_s1109" style="position:absolute;margin-left:106.95pt;margin-top:17pt;width:73.4pt;height:58.6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Assembly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11994945" wp14:editId="409C9B9B">
                <wp:simplePos x="0" y="0"/>
                <wp:positionH relativeFrom="margin">
                  <wp:align>left</wp:align>
                </wp:positionH>
                <wp:positionV relativeFrom="paragraph">
                  <wp:posOffset>196850</wp:posOffset>
                </wp:positionV>
                <wp:extent cx="932180" cy="763270"/>
                <wp:effectExtent l="19050" t="19050" r="20320" b="17780"/>
                <wp:wrapNone/>
                <wp:docPr id="2475" name="圓角矩形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6327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PCBA Functional 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1994945" id="_x0000_s1110" style="position:absolute;margin-left:0;margin-top:15.5pt;width:73.4pt;height:60.1pt;z-index:253150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PCBA Functional 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530A6458" wp14:editId="50B87868">
                <wp:simplePos x="0" y="0"/>
                <wp:positionH relativeFrom="column">
                  <wp:posOffset>4119880</wp:posOffset>
                </wp:positionH>
                <wp:positionV relativeFrom="paragraph">
                  <wp:posOffset>21031</wp:posOffset>
                </wp:positionV>
                <wp:extent cx="948690" cy="715010"/>
                <wp:effectExtent l="19050" t="19050" r="22860" b="27940"/>
                <wp:wrapNone/>
                <wp:docPr id="2476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Wavesolder</w:t>
                            </w:r>
                            <w:proofErr w:type="spellEnd"/>
                          </w:p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30A6458" id="_x0000_s1111" style="position:absolute;margin-left:324.4pt;margin-top:1.65pt;width:74.7pt;height:56.3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Wavesolder</w:t>
                      </w:r>
                      <w:proofErr w:type="spellEnd"/>
                    </w:p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4FF011F6" wp14:editId="47EDDE96">
                <wp:simplePos x="0" y="0"/>
                <wp:positionH relativeFrom="column">
                  <wp:posOffset>2303145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477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046333" id="Freeform 216" o:spid="_x0000_s1026" style="position:absolute;margin-left:181.35pt;margin-top:17.75pt;width:30.75pt;height:19.25pt;z-index:2531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0B8100A1" wp14:editId="6F01D5AF">
                <wp:simplePos x="0" y="0"/>
                <wp:positionH relativeFrom="column">
                  <wp:posOffset>3684905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478" name="Freeform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C8C786" id="Freeform 210" o:spid="_x0000_s1026" style="position:absolute;margin-left:290.15pt;margin-top:17.75pt;width:30.75pt;height:19.25pt;z-index:2531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46F996E" wp14:editId="385DD85E">
                <wp:simplePos x="0" y="0"/>
                <wp:positionH relativeFrom="column">
                  <wp:posOffset>417906</wp:posOffset>
                </wp:positionH>
                <wp:positionV relativeFrom="paragraph">
                  <wp:posOffset>96697</wp:posOffset>
                </wp:positionV>
                <wp:extent cx="215214" cy="261163"/>
                <wp:effectExtent l="0" t="0" r="13970" b="24765"/>
                <wp:wrapNone/>
                <wp:docPr id="2479" name="Freeform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5214" cy="261163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9F0D93" id="Freeform 218" o:spid="_x0000_s1026" style="position:absolute;margin-left:32.9pt;margin-top:7.6pt;width:16.95pt;height:20.55pt;z-index:2531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" path="m39,r,177l,177r77,38l154,177r-39,l115,,39,xe" filled="f" strokecolor="#164326" strokeweight=".25pt">
                <v:stroke endcap="round"/>
                <v:path arrowok="t" o:connecttype="custom" o:connectlocs="54502,0;54502,215004;0,215004;107607,261163;215214,215004;160712,215004;160712,0;54502,0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3426BF6" wp14:editId="26347FBB">
                <wp:simplePos x="0" y="0"/>
                <wp:positionH relativeFrom="margin">
                  <wp:posOffset>52146</wp:posOffset>
                </wp:positionH>
                <wp:positionV relativeFrom="paragraph">
                  <wp:posOffset>189967</wp:posOffset>
                </wp:positionV>
                <wp:extent cx="865835" cy="719176"/>
                <wp:effectExtent l="19050" t="19050" r="10795" b="24130"/>
                <wp:wrapNone/>
                <wp:docPr id="2480" name="圓角矩形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5835" cy="71917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Burn-In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3426BF6" id="_x0000_s1112" style="position:absolute;margin-left:4.1pt;margin-top:14.95pt;width:68.2pt;height:56.65pt;z-index:2531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Burn-In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4714E7BA" wp14:editId="080A9D4B">
                <wp:simplePos x="0" y="0"/>
                <wp:positionH relativeFrom="margin">
                  <wp:posOffset>1371905</wp:posOffset>
                </wp:positionH>
                <wp:positionV relativeFrom="paragraph">
                  <wp:posOffset>169545</wp:posOffset>
                </wp:positionV>
                <wp:extent cx="932180" cy="733425"/>
                <wp:effectExtent l="19050" t="19050" r="20320" b="28575"/>
                <wp:wrapNone/>
                <wp:docPr id="2481" name="圓角矩形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Final   Functional </w:t>
                            </w:r>
                          </w:p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714E7BA" id="_x0000_s1113" style="position:absolute;margin-left:108pt;margin-top:13.35pt;width:73.4pt;height:57.75pt;z-index:2531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Final   Functional </w:t>
                      </w:r>
                    </w:p>
                    <w:p w:rsidR="00A761E4" w:rsidRDefault="00A761E4" w:rsidP="000748D9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1A410E1B" wp14:editId="4CC6DCB4">
                <wp:simplePos x="0" y="0"/>
                <wp:positionH relativeFrom="margin">
                  <wp:posOffset>2743937</wp:posOffset>
                </wp:positionH>
                <wp:positionV relativeFrom="paragraph">
                  <wp:posOffset>117196</wp:posOffset>
                </wp:positionV>
                <wp:extent cx="932180" cy="770890"/>
                <wp:effectExtent l="19050" t="19050" r="20320" b="10160"/>
                <wp:wrapNone/>
                <wp:docPr id="2482" name="圓角矩形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FQC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A410E1B" id="_x0000_s1114" style="position:absolute;margin-left:216.05pt;margin-top:9.25pt;width:73.4pt;height:60.7pt;z-index:2531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FQC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040DB664" wp14:editId="1D1ADB5E">
                <wp:simplePos x="0" y="0"/>
                <wp:positionH relativeFrom="margin">
                  <wp:posOffset>4104284</wp:posOffset>
                </wp:positionH>
                <wp:positionV relativeFrom="paragraph">
                  <wp:posOffset>170180</wp:posOffset>
                </wp:positionV>
                <wp:extent cx="932180" cy="770890"/>
                <wp:effectExtent l="19050" t="19050" r="20320" b="10160"/>
                <wp:wrapNone/>
                <wp:docPr id="2483" name="圓角矩形 2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Packing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40DB664" id="圓角矩形 2483" o:spid="_x0000_s1115" style="position:absolute;margin-left:323.15pt;margin-top:13.4pt;width:73.4pt;height:60.7pt;z-index:2531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Packing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2A5E721A" wp14:editId="044C17D4">
                <wp:simplePos x="0" y="0"/>
                <wp:positionH relativeFrom="margin">
                  <wp:posOffset>5479796</wp:posOffset>
                </wp:positionH>
                <wp:positionV relativeFrom="paragraph">
                  <wp:posOffset>137160</wp:posOffset>
                </wp:positionV>
                <wp:extent cx="932180" cy="770890"/>
                <wp:effectExtent l="19050" t="19050" r="20320" b="10160"/>
                <wp:wrapNone/>
                <wp:docPr id="2484" name="圓角矩形 2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Ship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A5E721A" id="圓角矩形 2484" o:spid="_x0000_s1116" style="position:absolute;margin-left:431.5pt;margin-top:10.8pt;width:73.4pt;height:60.7pt;z-index:25315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Ship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63AE552" wp14:editId="4C7C7BAA">
                <wp:simplePos x="0" y="0"/>
                <wp:positionH relativeFrom="column">
                  <wp:posOffset>962965</wp:posOffset>
                </wp:positionH>
                <wp:positionV relativeFrom="paragraph">
                  <wp:posOffset>142240</wp:posOffset>
                </wp:positionV>
                <wp:extent cx="390525" cy="244475"/>
                <wp:effectExtent l="0" t="0" r="28575" b="22225"/>
                <wp:wrapNone/>
                <wp:docPr id="2485" name="Freeform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741E79" id="Freeform 223" o:spid="_x0000_s1026" style="position:absolute;margin-left:75.8pt;margin-top:11.2pt;width:30.75pt;height:19.25pt;z-index:25313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5EA112C8" wp14:editId="645A5D51">
                <wp:simplePos x="0" y="0"/>
                <wp:positionH relativeFrom="column">
                  <wp:posOffset>2336800</wp:posOffset>
                </wp:positionH>
                <wp:positionV relativeFrom="paragraph">
                  <wp:posOffset>134925</wp:posOffset>
                </wp:positionV>
                <wp:extent cx="390525" cy="244475"/>
                <wp:effectExtent l="0" t="0" r="28575" b="22225"/>
                <wp:wrapNone/>
                <wp:docPr id="2486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982271" id="Freeform 230" o:spid="_x0000_s1026" style="position:absolute;margin-left:184pt;margin-top:10.6pt;width:30.75pt;height:19.25pt;z-index:25313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79BAE462" wp14:editId="11D87C64">
                <wp:simplePos x="0" y="0"/>
                <wp:positionH relativeFrom="column">
                  <wp:posOffset>3688004</wp:posOffset>
                </wp:positionH>
                <wp:positionV relativeFrom="paragraph">
                  <wp:posOffset>127025</wp:posOffset>
                </wp:positionV>
                <wp:extent cx="390525" cy="244475"/>
                <wp:effectExtent l="0" t="0" r="28575" b="22225"/>
                <wp:wrapNone/>
                <wp:docPr id="2487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0B08B9" id="Freeform 230" o:spid="_x0000_s1026" style="position:absolute;margin-left:290.4pt;margin-top:10pt;width:30.75pt;height:19.25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3928B450" wp14:editId="699A2C70">
                <wp:simplePos x="0" y="0"/>
                <wp:positionH relativeFrom="column">
                  <wp:posOffset>5073218</wp:posOffset>
                </wp:positionH>
                <wp:positionV relativeFrom="paragraph">
                  <wp:posOffset>142977</wp:posOffset>
                </wp:positionV>
                <wp:extent cx="390525" cy="244475"/>
                <wp:effectExtent l="0" t="0" r="28575" b="22225"/>
                <wp:wrapNone/>
                <wp:docPr id="2488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DB5192" id="Freeform 230" o:spid="_x0000_s1026" style="position:absolute;margin-left:399.45pt;margin-top:11.25pt;width:30.75pt;height:19.25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Pr="00303FC2" w:rsidRDefault="000748D9" w:rsidP="000748D9">
      <w:pPr>
        <w:rPr>
          <w:rFonts w:ascii="Calibri" w:hAnsi="Calibri" w:cs="Calibri"/>
        </w:rPr>
      </w:pPr>
    </w:p>
    <w:p w:rsidR="000748D9" w:rsidRDefault="000748D9" w:rsidP="000748D9">
      <w:pPr>
        <w:rPr>
          <w:rFonts w:ascii="Calibri" w:hAnsi="Calibri" w:cs="Calibri"/>
          <w:b/>
        </w:rPr>
      </w:pPr>
    </w:p>
    <w:p w:rsidR="007A11E2" w:rsidRDefault="007A11E2" w:rsidP="007A11E2">
      <w:pPr>
        <w:rPr>
          <w:rFonts w:ascii="Calibri" w:hAnsi="Calibri" w:cs="Calibri"/>
          <w:b/>
        </w:rPr>
      </w:pPr>
    </w:p>
    <w:p w:rsidR="00D54C27" w:rsidRPr="00303FC2" w:rsidRDefault="00D54C27" w:rsidP="000F22A5">
      <w:pPr>
        <w:rPr>
          <w:rFonts w:ascii="Calibri" w:hAnsi="Calibri" w:cs="Calibri"/>
        </w:rPr>
      </w:pPr>
    </w:p>
    <w:p w:rsidR="00D54C27" w:rsidRPr="00303FC2" w:rsidRDefault="00D54C27" w:rsidP="000F22A5">
      <w:pPr>
        <w:rPr>
          <w:rFonts w:ascii="Calibri" w:hAnsi="Calibri" w:cs="Calibri"/>
        </w:rPr>
      </w:pPr>
    </w:p>
    <w:p w:rsidR="000F22A5" w:rsidRPr="00303FC2" w:rsidRDefault="000F22A5" w:rsidP="00ED1ACA">
      <w:pPr>
        <w:pStyle w:val="a"/>
        <w:spacing w:before="180" w:after="180"/>
      </w:pPr>
      <w:bookmarkStart w:id="59" w:name="_Toc62232045"/>
      <w:r w:rsidRPr="00303FC2">
        <w:t>Procedure</w:t>
      </w:r>
      <w:bookmarkEnd w:id="59"/>
    </w:p>
    <w:p w:rsidR="00C612E4" w:rsidRPr="00303FC2" w:rsidRDefault="00695727" w:rsidP="003B0129">
      <w:pPr>
        <w:pStyle w:val="ae"/>
        <w:numPr>
          <w:ilvl w:val="0"/>
          <w:numId w:val="7"/>
        </w:numPr>
        <w:ind w:leftChars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All boards shall undergo </w:t>
      </w:r>
      <w:r w:rsidR="00D54C27" w:rsidRPr="00303FC2">
        <w:rPr>
          <w:rFonts w:ascii="Calibri" w:hAnsi="Calibri" w:cs="Calibri"/>
        </w:rPr>
        <w:t>Automated Optical Inspection</w:t>
      </w:r>
      <w:r w:rsidR="0086654A">
        <w:rPr>
          <w:rFonts w:ascii="Calibri" w:hAnsi="Calibri" w:cs="Calibri"/>
        </w:rPr>
        <w:t xml:space="preserve"> for the verification of component type and location, orientation</w:t>
      </w:r>
      <w:r w:rsidR="00605AFB">
        <w:rPr>
          <w:rFonts w:ascii="Calibri" w:hAnsi="Calibri" w:cs="Calibri"/>
        </w:rPr>
        <w:t>.</w:t>
      </w:r>
    </w:p>
    <w:p w:rsidR="00D54C27" w:rsidRPr="00A61CC5" w:rsidRDefault="00D54C27" w:rsidP="00A61CC5">
      <w:pPr>
        <w:widowControl/>
        <w:rPr>
          <w:rFonts w:ascii="Calibri" w:hAnsi="Calibri" w:cs="Calibri"/>
        </w:rPr>
      </w:pPr>
      <w:r w:rsidRPr="00303FC2">
        <w:rPr>
          <w:rFonts w:ascii="Calibri" w:hAnsi="Calibri" w:cs="Calibri"/>
        </w:rPr>
        <w:br w:type="page"/>
      </w:r>
    </w:p>
    <w:p w:rsidR="00C612E4" w:rsidRPr="00303FC2" w:rsidRDefault="00605AFB" w:rsidP="00ED1ACA">
      <w:pPr>
        <w:pStyle w:val="10"/>
        <w:spacing w:before="180" w:after="180"/>
      </w:pPr>
      <w:bookmarkStart w:id="60" w:name="_Toc62232046"/>
      <w:r>
        <w:lastRenderedPageBreak/>
        <w:t>X-</w:t>
      </w:r>
      <w:r w:rsidR="00C612E4" w:rsidRPr="00303FC2">
        <w:t>Ray</w:t>
      </w:r>
      <w:bookmarkEnd w:id="60"/>
      <w:r w:rsidR="00C612E4" w:rsidRPr="00303FC2">
        <w:t xml:space="preserve"> </w:t>
      </w: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1133EF5C" wp14:editId="107258F8">
                <wp:simplePos x="0" y="0"/>
                <wp:positionH relativeFrom="column">
                  <wp:posOffset>995045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489" name="Freeform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08C7A7" id="Freeform 180" o:spid="_x0000_s1026" style="position:absolute;margin-left:78.35pt;margin-top:22.05pt;width:30.75pt;height:19.2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0DCBCC95" wp14:editId="5E74233A">
                <wp:simplePos x="0" y="0"/>
                <wp:positionH relativeFrom="column">
                  <wp:posOffset>980440</wp:posOffset>
                </wp:positionH>
                <wp:positionV relativeFrom="paragraph">
                  <wp:posOffset>289560</wp:posOffset>
                </wp:positionV>
                <wp:extent cx="390525" cy="244475"/>
                <wp:effectExtent l="0" t="0" r="28575" b="22225"/>
                <wp:wrapNone/>
                <wp:docPr id="2490" name="Freeform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8E0964" id="Freeform 181" o:spid="_x0000_s1026" style="position:absolute;margin-left:77.2pt;margin-top:22.8pt;width:30.75pt;height:19.25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287863A1" wp14:editId="2D92DF1F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491" name="Freeform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88105F" id="Freeform 182" o:spid="_x0000_s1026" style="position:absolute;margin-left:185.95pt;margin-top:22.05pt;width:30.75pt;height:19.2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64544" behindDoc="0" locked="0" layoutInCell="1" allowOverlap="1" wp14:anchorId="7686749C" wp14:editId="1F348866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492" name="Freeform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6941FB" id="Freeform 183" o:spid="_x0000_s1026" style="position:absolute;margin-left:185.95pt;margin-top:22.05pt;width:30.75pt;height:19.25pt;z-index:2531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3D61711E" wp14:editId="5E3D715A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493" name="Freeform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49F966" id="Freeform 184" o:spid="_x0000_s1026" style="position:absolute;margin-left:293.6pt;margin-top:22.05pt;width:30.75pt;height:19.2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76326149" wp14:editId="05CB1453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494" name="Freeform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0D6F26" id="Freeform 185" o:spid="_x0000_s1026" style="position:absolute;margin-left:293.6pt;margin-top:22.05pt;width:30.75pt;height:19.2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5AD76FB8" wp14:editId="15E5CF32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495" name="Freeform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72A616" id="Freeform 186" o:spid="_x0000_s1026" style="position:absolute;margin-left:401.2pt;margin-top:22.05pt;width:30.75pt;height:19.2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2C4A737A" wp14:editId="3F3CDFA5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496" name="Freeform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C5A894" id="Freeform 187" o:spid="_x0000_s1026" style="position:absolute;margin-left:401.2pt;margin-top:22.05pt;width:30.75pt;height:19.2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D5C8BFE" wp14:editId="02735AF5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3175" b="1270"/>
                <wp:wrapNone/>
                <wp:docPr id="2497" name="Freeform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432BD1" id="Freeform 188" o:spid="_x0000_s1026" style="position:absolute;margin-left:460.7pt;margin-top:60.55pt;width:19.25pt;height:26.9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" path="m38,r,177l,177r77,38l154,177r-39,l115,,38,xe" stroked="f"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1E7507A7" wp14:editId="0AB35050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22225" b="20320"/>
                <wp:wrapNone/>
                <wp:docPr id="2498" name="Freeform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EF09A2" id="Freeform 189" o:spid="_x0000_s1026" style="position:absolute;margin-left:460.7pt;margin-top:60.55pt;width:19.25pt;height:26.9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" path="m38,r,177l,177r77,38l154,177r-39,l115,,38,xe" filled="f" strokecolor="#164326" strokeweight=".25pt">
                <v:stroke endcap="round"/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C1CD1D9" wp14:editId="18AB41EF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499" name="Freeform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6D9F2D" id="Freeform 204" o:spid="_x0000_s1026" style="position:absolute;margin-left:398.5pt;margin-top:107.75pt;width:30.75pt;height:19.2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" path="m246,38l38,38,38,,,77r38,77l38,115r208,l246,38xe" stroked="f"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72736" behindDoc="0" locked="0" layoutInCell="1" allowOverlap="1" wp14:anchorId="7D0D27F7" wp14:editId="7CC32D22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500" name="Freeform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66C41D" id="Freeform 205" o:spid="_x0000_s1026" style="position:absolute;margin-left:398.5pt;margin-top:107.75pt;width:30.75pt;height:19.25pt;z-index:25317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" path="m246,38l38,38,38,,,77r38,77l38,115r208,l246,38xe" filled="f" strokecolor="#164326" strokeweight=".25pt">
                <v:stroke endcap="round"/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66A75BAC" wp14:editId="3D74CC19">
                <wp:simplePos x="0" y="0"/>
                <wp:positionH relativeFrom="column">
                  <wp:posOffset>3694430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501" name="Freeform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1C58B5" id="Freeform 209" o:spid="_x0000_s1026" style="position:absolute;margin-left:290.9pt;margin-top:107.75pt;width:30.75pt;height:19.25pt;z-index:2531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44C6A32A" wp14:editId="136E520F">
                <wp:simplePos x="0" y="0"/>
                <wp:positionH relativeFrom="column">
                  <wp:posOffset>2327275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502" name="Freeform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FBDE14" id="Freeform 215" o:spid="_x0000_s1026" style="position:absolute;margin-left:183.25pt;margin-top:107.75pt;width:30.75pt;height:19.25pt;z-index:2531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A4ECE16" wp14:editId="0C44E428">
                <wp:simplePos x="0" y="0"/>
                <wp:positionH relativeFrom="column">
                  <wp:posOffset>385445</wp:posOffset>
                </wp:positionH>
                <wp:positionV relativeFrom="paragraph">
                  <wp:posOffset>1842135</wp:posOffset>
                </wp:positionV>
                <wp:extent cx="244475" cy="341630"/>
                <wp:effectExtent l="0" t="0" r="3175" b="1270"/>
                <wp:wrapNone/>
                <wp:docPr id="2503" name="Freeform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123D04" id="Freeform 217" o:spid="_x0000_s1026" style="position:absolute;margin-left:30.35pt;margin-top:145.05pt;width:19.25pt;height:26.9pt;z-index:2531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" path="m39,r,177l,177r77,38l154,177r-39,l115,,39,xe" stroked="f">
                <v:path arrowok="t" o:connecttype="custom" o:connectlocs="61913,0;61913,281249;0,281249;122238,341630;244475,281249;182563,281249;182563,0;61913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49F194EB" wp14:editId="53EAD2A9">
                <wp:simplePos x="0" y="0"/>
                <wp:positionH relativeFrom="column">
                  <wp:posOffset>948055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504" name="Freeform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2A7F8E" id="Freeform 222" o:spid="_x0000_s1026" style="position:absolute;margin-left:74.65pt;margin-top:191.2pt;width:30.75pt;height:19.25pt;z-index:2531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72A08EAF" wp14:editId="148EC1FE">
                <wp:simplePos x="0" y="0"/>
                <wp:positionH relativeFrom="column">
                  <wp:posOffset>2361565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505" name="Freeform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97F148" id="Freeform 229" o:spid="_x0000_s1026" style="position:absolute;margin-left:185.95pt;margin-top:191.2pt;width:30.75pt;height:19.2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43B4EED6" wp14:editId="0F3B5F1D">
                <wp:simplePos x="0" y="0"/>
                <wp:positionH relativeFrom="column">
                  <wp:posOffset>3728720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506" name="Freeform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B121C7" id="Freeform 235" o:spid="_x0000_s1026" style="position:absolute;margin-left:293.6pt;margin-top:191.2pt;width:30.75pt;height:19.25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3BC8711" wp14:editId="22968579">
                <wp:simplePos x="0" y="0"/>
                <wp:positionH relativeFrom="column">
                  <wp:posOffset>5095240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507" name="Freeform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F313E7" id="Freeform 240" o:spid="_x0000_s1026" style="position:absolute;margin-left:401.2pt;margin-top:191.2pt;width:30.75pt;height:19.2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038B34D3" wp14:editId="0E76292B">
                <wp:simplePos x="0" y="0"/>
                <wp:positionH relativeFrom="column">
                  <wp:posOffset>1412240</wp:posOffset>
                </wp:positionH>
                <wp:positionV relativeFrom="paragraph">
                  <wp:posOffset>30480</wp:posOffset>
                </wp:positionV>
                <wp:extent cx="932180" cy="733425"/>
                <wp:effectExtent l="19050" t="19050" r="20320" b="28575"/>
                <wp:wrapNone/>
                <wp:docPr id="2508" name="圓角矩形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Solder Paste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38B34D3" id="_x0000_s1117" style="position:absolute;margin-left:111.2pt;margin-top:2.4pt;width:73.4pt;height:57.7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Solder Paste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66161808" wp14:editId="78A4DAB2">
                <wp:simplePos x="0" y="0"/>
                <wp:positionH relativeFrom="column">
                  <wp:posOffset>8255</wp:posOffset>
                </wp:positionH>
                <wp:positionV relativeFrom="paragraph">
                  <wp:posOffset>1270</wp:posOffset>
                </wp:positionV>
                <wp:extent cx="932180" cy="733425"/>
                <wp:effectExtent l="19050" t="19050" r="20320" b="28575"/>
                <wp:wrapNone/>
                <wp:docPr id="2509" name="圓角矩形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Prepare Material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6161808" id="_x0000_s1118" style="position:absolute;margin-left:.65pt;margin-top:.1pt;width:73.4pt;height:57.7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Prepare Material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6766DF2A" wp14:editId="708C3BE0">
                <wp:simplePos x="0" y="0"/>
                <wp:positionH relativeFrom="column">
                  <wp:posOffset>2766060</wp:posOffset>
                </wp:positionH>
                <wp:positionV relativeFrom="paragraph">
                  <wp:posOffset>30480</wp:posOffset>
                </wp:positionV>
                <wp:extent cx="932180" cy="733425"/>
                <wp:effectExtent l="19050" t="19050" r="20320" b="28575"/>
                <wp:wrapNone/>
                <wp:docPr id="2510" name="圓角矩形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SPI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766DF2A" id="_x0000_s1119" style="position:absolute;margin-left:217.8pt;margin-top:2.4pt;width:73.4pt;height:57.7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SPI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4EE1F69C" wp14:editId="4DBEB0CA">
                <wp:simplePos x="0" y="0"/>
                <wp:positionH relativeFrom="column">
                  <wp:posOffset>4126230</wp:posOffset>
                </wp:positionH>
                <wp:positionV relativeFrom="paragraph">
                  <wp:posOffset>38100</wp:posOffset>
                </wp:positionV>
                <wp:extent cx="932180" cy="733425"/>
                <wp:effectExtent l="19050" t="19050" r="20320" b="28575"/>
                <wp:wrapNone/>
                <wp:docPr id="2511" name="圓角矩形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SMT 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EE1F69C" id="_x0000_s1120" style="position:absolute;margin-left:324.9pt;margin-top:3pt;width:73.4pt;height:57.75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SMT 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2791015D" wp14:editId="00EE074F">
                <wp:simplePos x="0" y="0"/>
                <wp:positionH relativeFrom="column">
                  <wp:posOffset>5487035</wp:posOffset>
                </wp:positionH>
                <wp:positionV relativeFrom="paragraph">
                  <wp:posOffset>38100</wp:posOffset>
                </wp:positionV>
                <wp:extent cx="932180" cy="733425"/>
                <wp:effectExtent l="19050" t="19050" r="20320" b="28575"/>
                <wp:wrapNone/>
                <wp:docPr id="2512" name="圓角矩形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AOI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791015D" id="_x0000_s1121" style="position:absolute;margin-left:432.05pt;margin-top:3pt;width:73.4pt;height:57.7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AOI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91168" behindDoc="0" locked="0" layoutInCell="1" allowOverlap="1" wp14:anchorId="469B0FDB" wp14:editId="45BC1A34">
                <wp:simplePos x="0" y="0"/>
                <wp:positionH relativeFrom="column">
                  <wp:posOffset>5466080</wp:posOffset>
                </wp:positionH>
                <wp:positionV relativeFrom="paragraph">
                  <wp:posOffset>1118870</wp:posOffset>
                </wp:positionV>
                <wp:extent cx="948690" cy="715010"/>
                <wp:effectExtent l="19050" t="19050" r="22860" b="27940"/>
                <wp:wrapNone/>
                <wp:docPr id="2513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X-Ray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69B0FDB" id="_x0000_s1122" style="position:absolute;margin-left:430.4pt;margin-top:88.1pt;width:74.7pt;height:56.3pt;z-index:2531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" fillcolor="#92d050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X-Ray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C46136E" wp14:editId="07645B4D">
                <wp:simplePos x="0" y="0"/>
                <wp:positionH relativeFrom="column">
                  <wp:posOffset>948055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514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547D6E" id="Freeform 216" o:spid="_x0000_s1026" style="position:absolute;margin-left:74.65pt;margin-top:107.75pt;width:30.75pt;height:19.2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300F4183" wp14:editId="5450FC54">
                <wp:simplePos x="0" y="0"/>
                <wp:positionH relativeFrom="margin">
                  <wp:posOffset>2744140</wp:posOffset>
                </wp:positionH>
                <wp:positionV relativeFrom="paragraph">
                  <wp:posOffset>199111</wp:posOffset>
                </wp:positionV>
                <wp:extent cx="932180" cy="744855"/>
                <wp:effectExtent l="19050" t="19050" r="20320" b="17145"/>
                <wp:wrapNone/>
                <wp:docPr id="2515" name="圓角矩形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ICT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00F4183" id="_x0000_s1123" style="position:absolute;margin-left:216.05pt;margin-top:15.7pt;width:73.4pt;height:58.6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ICT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1ED1621" wp14:editId="3F76D43E">
                <wp:simplePos x="0" y="0"/>
                <wp:positionH relativeFrom="column">
                  <wp:posOffset>1358138</wp:posOffset>
                </wp:positionH>
                <wp:positionV relativeFrom="paragraph">
                  <wp:posOffset>215621</wp:posOffset>
                </wp:positionV>
                <wp:extent cx="932180" cy="744855"/>
                <wp:effectExtent l="19050" t="19050" r="20320" b="17145"/>
                <wp:wrapNone/>
                <wp:docPr id="2516" name="圓角矩形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Assembly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1ED1621" id="_x0000_s1124" style="position:absolute;margin-left:106.95pt;margin-top:17pt;width:73.4pt;height:58.6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Assembly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CB929B6" wp14:editId="76820720">
                <wp:simplePos x="0" y="0"/>
                <wp:positionH relativeFrom="margin">
                  <wp:align>left</wp:align>
                </wp:positionH>
                <wp:positionV relativeFrom="paragraph">
                  <wp:posOffset>196850</wp:posOffset>
                </wp:positionV>
                <wp:extent cx="932180" cy="763270"/>
                <wp:effectExtent l="19050" t="19050" r="20320" b="17780"/>
                <wp:wrapNone/>
                <wp:docPr id="2517" name="圓角矩形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6327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PCBA Functional 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CB929B6" id="_x0000_s1125" style="position:absolute;margin-left:0;margin-top:15.5pt;width:73.4pt;height:60.1pt;z-index:253194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PCBA Functional 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755858EC" wp14:editId="59585124">
                <wp:simplePos x="0" y="0"/>
                <wp:positionH relativeFrom="column">
                  <wp:posOffset>4119880</wp:posOffset>
                </wp:positionH>
                <wp:positionV relativeFrom="paragraph">
                  <wp:posOffset>21031</wp:posOffset>
                </wp:positionV>
                <wp:extent cx="948690" cy="715010"/>
                <wp:effectExtent l="19050" t="19050" r="22860" b="27940"/>
                <wp:wrapNone/>
                <wp:docPr id="2518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Wavesolder</w:t>
                            </w:r>
                            <w:proofErr w:type="spellEnd"/>
                          </w:p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55858EC" id="_x0000_s1126" style="position:absolute;margin-left:324.4pt;margin-top:1.65pt;width:74.7pt;height:56.3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Wavesolder</w:t>
                      </w:r>
                      <w:proofErr w:type="spellEnd"/>
                    </w:p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2C2DB236" wp14:editId="701A9D2D">
                <wp:simplePos x="0" y="0"/>
                <wp:positionH relativeFrom="column">
                  <wp:posOffset>2303145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519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21BE46" id="Freeform 216" o:spid="_x0000_s1026" style="position:absolute;margin-left:181.35pt;margin-top:17.75pt;width:30.75pt;height:19.2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74784" behindDoc="0" locked="0" layoutInCell="1" allowOverlap="1" wp14:anchorId="480CC633" wp14:editId="2D1C804C">
                <wp:simplePos x="0" y="0"/>
                <wp:positionH relativeFrom="column">
                  <wp:posOffset>3684905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520" name="Freeform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3D6D95" id="Freeform 210" o:spid="_x0000_s1026" style="position:absolute;margin-left:290.15pt;margin-top:17.75pt;width:30.75pt;height:19.25pt;z-index:2531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78880" behindDoc="0" locked="0" layoutInCell="1" allowOverlap="1" wp14:anchorId="3972C16C" wp14:editId="02730F99">
                <wp:simplePos x="0" y="0"/>
                <wp:positionH relativeFrom="column">
                  <wp:posOffset>417906</wp:posOffset>
                </wp:positionH>
                <wp:positionV relativeFrom="paragraph">
                  <wp:posOffset>96697</wp:posOffset>
                </wp:positionV>
                <wp:extent cx="215214" cy="261163"/>
                <wp:effectExtent l="0" t="0" r="13970" b="24765"/>
                <wp:wrapNone/>
                <wp:docPr id="2521" name="Freeform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5214" cy="261163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AB6C62" id="Freeform 218" o:spid="_x0000_s1026" style="position:absolute;margin-left:32.9pt;margin-top:7.6pt;width:16.95pt;height:20.55pt;z-index:25317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" path="m39,r,177l,177r77,38l154,177r-39,l115,,39,xe" filled="f" strokecolor="#164326" strokeweight=".25pt">
                <v:stroke endcap="round"/>
                <v:path arrowok="t" o:connecttype="custom" o:connectlocs="54502,0;54502,215004;0,215004;107607,261163;215214,215004;160712,215004;160712,0;54502,0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132A1F60" wp14:editId="52026198">
                <wp:simplePos x="0" y="0"/>
                <wp:positionH relativeFrom="margin">
                  <wp:posOffset>52146</wp:posOffset>
                </wp:positionH>
                <wp:positionV relativeFrom="paragraph">
                  <wp:posOffset>189967</wp:posOffset>
                </wp:positionV>
                <wp:extent cx="865835" cy="719176"/>
                <wp:effectExtent l="19050" t="19050" r="10795" b="24130"/>
                <wp:wrapNone/>
                <wp:docPr id="2522" name="圓角矩形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5835" cy="71917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Burn-In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32A1F60" id="_x0000_s1127" style="position:absolute;margin-left:4.1pt;margin-top:14.95pt;width:68.2pt;height:56.65pt;z-index:2531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Burn-In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4066EC25" wp14:editId="477E1ECF">
                <wp:simplePos x="0" y="0"/>
                <wp:positionH relativeFrom="margin">
                  <wp:posOffset>1371905</wp:posOffset>
                </wp:positionH>
                <wp:positionV relativeFrom="paragraph">
                  <wp:posOffset>169545</wp:posOffset>
                </wp:positionV>
                <wp:extent cx="932180" cy="733425"/>
                <wp:effectExtent l="19050" t="19050" r="20320" b="28575"/>
                <wp:wrapNone/>
                <wp:docPr id="2523" name="圓角矩形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Final   Functional </w:t>
                            </w:r>
                          </w:p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066EC25" id="_x0000_s1128" style="position:absolute;margin-left:108pt;margin-top:13.35pt;width:73.4pt;height:57.7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Final   Functional </w:t>
                      </w:r>
                    </w:p>
                    <w:p w:rsidR="00A761E4" w:rsidRDefault="00A761E4" w:rsidP="000748D9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4C70BD18" wp14:editId="1C133004">
                <wp:simplePos x="0" y="0"/>
                <wp:positionH relativeFrom="margin">
                  <wp:posOffset>2743937</wp:posOffset>
                </wp:positionH>
                <wp:positionV relativeFrom="paragraph">
                  <wp:posOffset>117196</wp:posOffset>
                </wp:positionV>
                <wp:extent cx="932180" cy="770890"/>
                <wp:effectExtent l="19050" t="19050" r="20320" b="10160"/>
                <wp:wrapNone/>
                <wp:docPr id="2524" name="圓角矩形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FQC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C70BD18" id="_x0000_s1129" style="position:absolute;margin-left:216.05pt;margin-top:9.25pt;width:73.4pt;height:60.7pt;z-index:2531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FQC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2725CB51" wp14:editId="6FF5AF4D">
                <wp:simplePos x="0" y="0"/>
                <wp:positionH relativeFrom="margin">
                  <wp:posOffset>4104284</wp:posOffset>
                </wp:positionH>
                <wp:positionV relativeFrom="paragraph">
                  <wp:posOffset>170180</wp:posOffset>
                </wp:positionV>
                <wp:extent cx="932180" cy="770890"/>
                <wp:effectExtent l="19050" t="19050" r="20320" b="10160"/>
                <wp:wrapNone/>
                <wp:docPr id="2525" name="圓角矩形 2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Packing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725CB51" id="圓角矩形 2525" o:spid="_x0000_s1130" style="position:absolute;margin-left:323.15pt;margin-top:13.4pt;width:73.4pt;height:60.7pt;z-index:2531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Packing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3F5304C0" wp14:editId="6EEA0341">
                <wp:simplePos x="0" y="0"/>
                <wp:positionH relativeFrom="margin">
                  <wp:posOffset>5479796</wp:posOffset>
                </wp:positionH>
                <wp:positionV relativeFrom="paragraph">
                  <wp:posOffset>137160</wp:posOffset>
                </wp:positionV>
                <wp:extent cx="932180" cy="770890"/>
                <wp:effectExtent l="19050" t="19050" r="20320" b="10160"/>
                <wp:wrapNone/>
                <wp:docPr id="2526" name="圓角矩形 2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Ship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F5304C0" id="圓角矩形 2526" o:spid="_x0000_s1131" style="position:absolute;margin-left:431.5pt;margin-top:10.8pt;width:73.4pt;height:60.7pt;z-index:2532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Ship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228BB5B9" wp14:editId="64C73D44">
                <wp:simplePos x="0" y="0"/>
                <wp:positionH relativeFrom="column">
                  <wp:posOffset>962965</wp:posOffset>
                </wp:positionH>
                <wp:positionV relativeFrom="paragraph">
                  <wp:posOffset>142240</wp:posOffset>
                </wp:positionV>
                <wp:extent cx="390525" cy="244475"/>
                <wp:effectExtent l="0" t="0" r="28575" b="22225"/>
                <wp:wrapNone/>
                <wp:docPr id="2527" name="Freeform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25C598" id="Freeform 223" o:spid="_x0000_s1026" style="position:absolute;margin-left:75.8pt;margin-top:11.2pt;width:30.75pt;height:19.2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182976" behindDoc="0" locked="0" layoutInCell="1" allowOverlap="1" wp14:anchorId="4A864959" wp14:editId="1CB8A789">
                <wp:simplePos x="0" y="0"/>
                <wp:positionH relativeFrom="column">
                  <wp:posOffset>2336800</wp:posOffset>
                </wp:positionH>
                <wp:positionV relativeFrom="paragraph">
                  <wp:posOffset>134925</wp:posOffset>
                </wp:positionV>
                <wp:extent cx="390525" cy="244475"/>
                <wp:effectExtent l="0" t="0" r="28575" b="22225"/>
                <wp:wrapNone/>
                <wp:docPr id="2528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B9CD55" id="Freeform 230" o:spid="_x0000_s1026" style="position:absolute;margin-left:184pt;margin-top:10.6pt;width:30.75pt;height:19.25pt;z-index:2531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3000231" wp14:editId="62610051">
                <wp:simplePos x="0" y="0"/>
                <wp:positionH relativeFrom="column">
                  <wp:posOffset>3688004</wp:posOffset>
                </wp:positionH>
                <wp:positionV relativeFrom="paragraph">
                  <wp:posOffset>127025</wp:posOffset>
                </wp:positionV>
                <wp:extent cx="390525" cy="244475"/>
                <wp:effectExtent l="0" t="0" r="28575" b="22225"/>
                <wp:wrapNone/>
                <wp:docPr id="2529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F69CE8" id="Freeform 230" o:spid="_x0000_s1026" style="position:absolute;margin-left:290.4pt;margin-top:10pt;width:30.75pt;height:19.25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E5620A2" wp14:editId="092EAE56">
                <wp:simplePos x="0" y="0"/>
                <wp:positionH relativeFrom="column">
                  <wp:posOffset>5073218</wp:posOffset>
                </wp:positionH>
                <wp:positionV relativeFrom="paragraph">
                  <wp:posOffset>142977</wp:posOffset>
                </wp:positionV>
                <wp:extent cx="390525" cy="244475"/>
                <wp:effectExtent l="0" t="0" r="28575" b="22225"/>
                <wp:wrapNone/>
                <wp:docPr id="2530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C76955" id="Freeform 230" o:spid="_x0000_s1026" style="position:absolute;margin-left:399.45pt;margin-top:11.25pt;width:30.75pt;height:19.2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Pr="00303FC2" w:rsidRDefault="000748D9" w:rsidP="000748D9">
      <w:pPr>
        <w:rPr>
          <w:rFonts w:ascii="Calibri" w:hAnsi="Calibri" w:cs="Calibri"/>
        </w:rPr>
      </w:pPr>
    </w:p>
    <w:p w:rsidR="00D54C27" w:rsidRPr="00303FC2" w:rsidRDefault="00D54C27" w:rsidP="00C612E4">
      <w:pPr>
        <w:rPr>
          <w:rFonts w:ascii="Calibri" w:hAnsi="Calibri" w:cs="Calibri"/>
          <w:noProof/>
        </w:rPr>
      </w:pPr>
    </w:p>
    <w:p w:rsidR="00D54C27" w:rsidRPr="00303FC2" w:rsidRDefault="00D54C27" w:rsidP="00C612E4">
      <w:pPr>
        <w:rPr>
          <w:rFonts w:ascii="Calibri" w:hAnsi="Calibri" w:cs="Calibri"/>
        </w:rPr>
      </w:pPr>
    </w:p>
    <w:p w:rsidR="00C612E4" w:rsidRPr="00303FC2" w:rsidRDefault="00C612E4" w:rsidP="00ED1ACA">
      <w:pPr>
        <w:pStyle w:val="a"/>
        <w:spacing w:before="180" w:after="180"/>
      </w:pPr>
      <w:bookmarkStart w:id="61" w:name="_Toc62232047"/>
      <w:r w:rsidRPr="00303FC2">
        <w:t>Procedure</w:t>
      </w:r>
      <w:bookmarkEnd w:id="61"/>
    </w:p>
    <w:p w:rsidR="00C612E4" w:rsidRPr="00233A70" w:rsidRDefault="00605AFB" w:rsidP="00FA09ED">
      <w:pPr>
        <w:pStyle w:val="ae"/>
        <w:numPr>
          <w:ilvl w:val="0"/>
          <w:numId w:val="24"/>
        </w:numPr>
        <w:ind w:leftChars="0"/>
        <w:rPr>
          <w:rFonts w:ascii="Calibri" w:hAnsi="Calibri" w:cs="Calibri"/>
          <w:color w:val="000000" w:themeColor="text1"/>
        </w:rPr>
      </w:pPr>
      <w:r w:rsidRPr="00233A70">
        <w:rPr>
          <w:rFonts w:ascii="Calibri" w:hAnsi="Calibri" w:cs="Calibri"/>
          <w:color w:val="000000" w:themeColor="text1"/>
        </w:rPr>
        <w:t>X-</w:t>
      </w:r>
      <w:r w:rsidR="000A20AD" w:rsidRPr="00233A70">
        <w:rPr>
          <w:rFonts w:ascii="Calibri" w:hAnsi="Calibri" w:cs="Calibri"/>
          <w:color w:val="000000" w:themeColor="text1"/>
        </w:rPr>
        <w:t>Ray Check</w:t>
      </w:r>
      <w:r w:rsidR="00C2202E" w:rsidRPr="00233A70">
        <w:rPr>
          <w:rFonts w:ascii="Calibri" w:hAnsi="Calibri" w:cs="Calibri"/>
          <w:color w:val="000000" w:themeColor="text1"/>
        </w:rPr>
        <w:t xml:space="preserve"> for solder joint, </w:t>
      </w:r>
      <w:r w:rsidRPr="00233A70">
        <w:rPr>
          <w:rFonts w:ascii="Calibri" w:hAnsi="Calibri" w:cs="Calibri"/>
          <w:color w:val="000000" w:themeColor="text1"/>
        </w:rPr>
        <w:t>2pcs/2hr</w:t>
      </w:r>
      <w:r w:rsidR="00F46412" w:rsidRPr="00233A70">
        <w:rPr>
          <w:rFonts w:ascii="Calibri" w:hAnsi="Calibri" w:cs="Calibri" w:hint="eastAsia"/>
          <w:color w:val="000000" w:themeColor="text1"/>
        </w:rPr>
        <w:t xml:space="preserve"> sample rate for MP.</w:t>
      </w:r>
    </w:p>
    <w:p w:rsidR="0025082A" w:rsidRPr="00A61CC5" w:rsidRDefault="0025082A" w:rsidP="00A61CC5">
      <w:pPr>
        <w:widowControl/>
        <w:rPr>
          <w:rFonts w:ascii="Calibri" w:hAnsi="Calibri" w:cs="Calibri"/>
        </w:rPr>
      </w:pPr>
      <w:r w:rsidRPr="00303FC2">
        <w:rPr>
          <w:rFonts w:ascii="Calibri" w:hAnsi="Calibri" w:cs="Calibri"/>
        </w:rPr>
        <w:br w:type="page"/>
      </w:r>
    </w:p>
    <w:p w:rsidR="00C612E4" w:rsidRPr="00303FC2" w:rsidRDefault="000748D9" w:rsidP="00ED1ACA">
      <w:pPr>
        <w:pStyle w:val="10"/>
        <w:spacing w:before="180" w:after="180"/>
      </w:pPr>
      <w:bookmarkStart w:id="62" w:name="_Toc62232048"/>
      <w:proofErr w:type="spellStart"/>
      <w:r>
        <w:lastRenderedPageBreak/>
        <w:t>Wavesolder</w:t>
      </w:r>
      <w:proofErr w:type="spellEnd"/>
      <w:r>
        <w:t xml:space="preserve"> Process</w:t>
      </w:r>
      <w:bookmarkEnd w:id="62"/>
      <w:r w:rsidR="00C612E4" w:rsidRPr="00303FC2">
        <w:t xml:space="preserve"> </w:t>
      </w: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05504" behindDoc="0" locked="0" layoutInCell="1" allowOverlap="1" wp14:anchorId="119B3BBD" wp14:editId="0B4F6E05">
                <wp:simplePos x="0" y="0"/>
                <wp:positionH relativeFrom="column">
                  <wp:posOffset>995045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531" name="Freeform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E1A9C2" id="Freeform 180" o:spid="_x0000_s1026" style="position:absolute;margin-left:78.35pt;margin-top:22.05pt;width:30.75pt;height:19.25pt;z-index:2532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013C7DAD" wp14:editId="08AE10BF">
                <wp:simplePos x="0" y="0"/>
                <wp:positionH relativeFrom="column">
                  <wp:posOffset>980440</wp:posOffset>
                </wp:positionH>
                <wp:positionV relativeFrom="paragraph">
                  <wp:posOffset>289560</wp:posOffset>
                </wp:positionV>
                <wp:extent cx="390525" cy="244475"/>
                <wp:effectExtent l="0" t="0" r="28575" b="22225"/>
                <wp:wrapNone/>
                <wp:docPr id="2532" name="Freeform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ABC06D" id="Freeform 181" o:spid="_x0000_s1026" style="position:absolute;margin-left:77.2pt;margin-top:22.8pt;width:30.75pt;height:19.25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07552" behindDoc="0" locked="0" layoutInCell="1" allowOverlap="1" wp14:anchorId="18C51A06" wp14:editId="5C8424B8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533" name="Freeform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35F34C" id="Freeform 182" o:spid="_x0000_s1026" style="position:absolute;margin-left:185.95pt;margin-top:22.05pt;width:30.75pt;height:19.25pt;z-index:2532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54818271" wp14:editId="07761840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534" name="Freeform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4A05C6" id="Freeform 183" o:spid="_x0000_s1026" style="position:absolute;margin-left:185.95pt;margin-top:22.05pt;width:30.75pt;height:19.25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588CF1A4" wp14:editId="321F08BB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535" name="Freeform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E19E69" id="Freeform 184" o:spid="_x0000_s1026" style="position:absolute;margin-left:293.6pt;margin-top:22.05pt;width:30.75pt;height:19.2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6B9EB3D7" wp14:editId="42662B01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536" name="Freeform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C69D9F" id="Freeform 185" o:spid="_x0000_s1026" style="position:absolute;margin-left:293.6pt;margin-top:22.05pt;width:30.75pt;height:19.2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648C8E6B" wp14:editId="7F407C87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537" name="Freeform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98E01A" id="Freeform 186" o:spid="_x0000_s1026" style="position:absolute;margin-left:401.2pt;margin-top:22.05pt;width:30.75pt;height:19.25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67F64931" wp14:editId="6E62CA45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538" name="Freeform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8252B7" id="Freeform 187" o:spid="_x0000_s1026" style="position:absolute;margin-left:401.2pt;margin-top:22.05pt;width:30.75pt;height:19.25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5EF6A15D" wp14:editId="369966FE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3175" b="1270"/>
                <wp:wrapNone/>
                <wp:docPr id="2539" name="Freeform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F8511E" id="Freeform 188" o:spid="_x0000_s1026" style="position:absolute;margin-left:460.7pt;margin-top:60.55pt;width:19.25pt;height:26.9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" path="m38,r,177l,177r77,38l154,177r-39,l115,,38,xe" stroked="f"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361101EE" wp14:editId="4583D144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22225" b="20320"/>
                <wp:wrapNone/>
                <wp:docPr id="2540" name="Freeform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BA8CEA" id="Freeform 189" o:spid="_x0000_s1026" style="position:absolute;margin-left:460.7pt;margin-top:60.55pt;width:19.25pt;height:26.9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" path="m38,r,177l,177r77,38l154,177r-39,l115,,38,xe" filled="f" strokecolor="#164326" strokeweight=".25pt">
                <v:stroke endcap="round"/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6CFFF451" wp14:editId="324CC6BB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541" name="Freeform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047399" id="Freeform 204" o:spid="_x0000_s1026" style="position:absolute;margin-left:398.5pt;margin-top:107.75pt;width:30.75pt;height:19.25pt;z-index:2532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" path="m246,38l38,38,38,,,77r38,77l38,115r208,l246,38xe" stroked="f"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4670BEC9" wp14:editId="6E541077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542" name="Freeform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2F6931" id="Freeform 205" o:spid="_x0000_s1026" style="position:absolute;margin-left:398.5pt;margin-top:107.75pt;width:30.75pt;height:19.25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" path="m246,38l38,38,38,,,77r38,77l38,115r208,l246,38xe" filled="f" strokecolor="#164326" strokeweight=".25pt">
                <v:stroke endcap="round"/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2A089134" wp14:editId="25B747FE">
                <wp:simplePos x="0" y="0"/>
                <wp:positionH relativeFrom="column">
                  <wp:posOffset>3694430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543" name="Freeform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0371F5" id="Freeform 209" o:spid="_x0000_s1026" style="position:absolute;margin-left:290.9pt;margin-top:107.75pt;width:30.75pt;height:19.25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0351956C" wp14:editId="6BDE01E9">
                <wp:simplePos x="0" y="0"/>
                <wp:positionH relativeFrom="column">
                  <wp:posOffset>2327275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544" name="Freeform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1874BB" id="Freeform 215" o:spid="_x0000_s1026" style="position:absolute;margin-left:183.25pt;margin-top:107.75pt;width:30.75pt;height:19.25pt;z-index:2532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21888" behindDoc="0" locked="0" layoutInCell="1" allowOverlap="1" wp14:anchorId="3EFC31E5" wp14:editId="6C12FE79">
                <wp:simplePos x="0" y="0"/>
                <wp:positionH relativeFrom="column">
                  <wp:posOffset>385445</wp:posOffset>
                </wp:positionH>
                <wp:positionV relativeFrom="paragraph">
                  <wp:posOffset>1842135</wp:posOffset>
                </wp:positionV>
                <wp:extent cx="244475" cy="341630"/>
                <wp:effectExtent l="0" t="0" r="3175" b="1270"/>
                <wp:wrapNone/>
                <wp:docPr id="2545" name="Freeform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D5F8EC" id="Freeform 217" o:spid="_x0000_s1026" style="position:absolute;margin-left:30.35pt;margin-top:145.05pt;width:19.25pt;height:26.9pt;z-index:2532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" path="m39,r,177l,177r77,38l154,177r-39,l115,,39,xe" stroked="f">
                <v:path arrowok="t" o:connecttype="custom" o:connectlocs="61913,0;61913,281249;0,281249;122238,341630;244475,281249;182563,281249;182563,0;61913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23936" behindDoc="0" locked="0" layoutInCell="1" allowOverlap="1" wp14:anchorId="2FB95175" wp14:editId="7376C5C0">
                <wp:simplePos x="0" y="0"/>
                <wp:positionH relativeFrom="column">
                  <wp:posOffset>948055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546" name="Freeform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D7DFB7" id="Freeform 222" o:spid="_x0000_s1026" style="position:absolute;margin-left:74.65pt;margin-top:191.2pt;width:30.75pt;height:19.25pt;z-index:2532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2E8D4532" wp14:editId="7CA45F1C">
                <wp:simplePos x="0" y="0"/>
                <wp:positionH relativeFrom="column">
                  <wp:posOffset>2361565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547" name="Freeform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61BF8E" id="Freeform 229" o:spid="_x0000_s1026" style="position:absolute;margin-left:185.95pt;margin-top:191.2pt;width:30.75pt;height:19.2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48E1AE1B" wp14:editId="14E1223F">
                <wp:simplePos x="0" y="0"/>
                <wp:positionH relativeFrom="column">
                  <wp:posOffset>3728720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548" name="Freeform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5C3F51" id="Freeform 235" o:spid="_x0000_s1026" style="position:absolute;margin-left:293.6pt;margin-top:191.2pt;width:30.75pt;height:19.2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1BEB7599" wp14:editId="330B3697">
                <wp:simplePos x="0" y="0"/>
                <wp:positionH relativeFrom="column">
                  <wp:posOffset>5095240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549" name="Freeform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760F0E" id="Freeform 240" o:spid="_x0000_s1026" style="position:absolute;margin-left:401.2pt;margin-top:191.2pt;width:30.75pt;height:19.2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503A07AF" wp14:editId="5D45B3B1">
                <wp:simplePos x="0" y="0"/>
                <wp:positionH relativeFrom="column">
                  <wp:posOffset>1412240</wp:posOffset>
                </wp:positionH>
                <wp:positionV relativeFrom="paragraph">
                  <wp:posOffset>30480</wp:posOffset>
                </wp:positionV>
                <wp:extent cx="932180" cy="733425"/>
                <wp:effectExtent l="19050" t="19050" r="20320" b="28575"/>
                <wp:wrapNone/>
                <wp:docPr id="2550" name="圓角矩形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Solder Paste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03A07AF" id="_x0000_s1132" style="position:absolute;margin-left:111.2pt;margin-top:2.4pt;width:73.4pt;height:57.7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Solder Paste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560B7573" wp14:editId="10A5A90D">
                <wp:simplePos x="0" y="0"/>
                <wp:positionH relativeFrom="column">
                  <wp:posOffset>8255</wp:posOffset>
                </wp:positionH>
                <wp:positionV relativeFrom="paragraph">
                  <wp:posOffset>1270</wp:posOffset>
                </wp:positionV>
                <wp:extent cx="932180" cy="733425"/>
                <wp:effectExtent l="19050" t="19050" r="20320" b="28575"/>
                <wp:wrapNone/>
                <wp:docPr id="2551" name="圓角矩形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Prepare Material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60B7573" id="_x0000_s1133" style="position:absolute;margin-left:.65pt;margin-top:.1pt;width:73.4pt;height:57.7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Prepare Material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3E531D42" wp14:editId="15963609">
                <wp:simplePos x="0" y="0"/>
                <wp:positionH relativeFrom="column">
                  <wp:posOffset>2766060</wp:posOffset>
                </wp:positionH>
                <wp:positionV relativeFrom="paragraph">
                  <wp:posOffset>30480</wp:posOffset>
                </wp:positionV>
                <wp:extent cx="932180" cy="733425"/>
                <wp:effectExtent l="19050" t="19050" r="20320" b="28575"/>
                <wp:wrapNone/>
                <wp:docPr id="2552" name="圓角矩形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SPI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E531D42" id="_x0000_s1134" style="position:absolute;margin-left:217.8pt;margin-top:2.4pt;width:73.4pt;height:57.7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SPI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3EA3AE91" wp14:editId="286CCC77">
                <wp:simplePos x="0" y="0"/>
                <wp:positionH relativeFrom="column">
                  <wp:posOffset>4126230</wp:posOffset>
                </wp:positionH>
                <wp:positionV relativeFrom="paragraph">
                  <wp:posOffset>38100</wp:posOffset>
                </wp:positionV>
                <wp:extent cx="932180" cy="733425"/>
                <wp:effectExtent l="19050" t="19050" r="20320" b="28575"/>
                <wp:wrapNone/>
                <wp:docPr id="2553" name="圓角矩形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SMT 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EA3AE91" id="_x0000_s1135" style="position:absolute;margin-left:324.9pt;margin-top:3pt;width:73.4pt;height:57.7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SMT 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70ECB843" wp14:editId="4465C3AC">
                <wp:simplePos x="0" y="0"/>
                <wp:positionH relativeFrom="column">
                  <wp:posOffset>5487035</wp:posOffset>
                </wp:positionH>
                <wp:positionV relativeFrom="paragraph">
                  <wp:posOffset>38100</wp:posOffset>
                </wp:positionV>
                <wp:extent cx="932180" cy="733425"/>
                <wp:effectExtent l="19050" t="19050" r="20320" b="28575"/>
                <wp:wrapNone/>
                <wp:docPr id="2554" name="圓角矩形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AOI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0ECB843" id="_x0000_s1136" style="position:absolute;margin-left:432.05pt;margin-top:3pt;width:73.4pt;height:57.7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AOI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0F107587" wp14:editId="05797FEF">
                <wp:simplePos x="0" y="0"/>
                <wp:positionH relativeFrom="column">
                  <wp:posOffset>5464810</wp:posOffset>
                </wp:positionH>
                <wp:positionV relativeFrom="paragraph">
                  <wp:posOffset>1120775</wp:posOffset>
                </wp:positionV>
                <wp:extent cx="948690" cy="715010"/>
                <wp:effectExtent l="19050" t="19050" r="22860" b="27940"/>
                <wp:wrapNone/>
                <wp:docPr id="2555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X-Ray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F107587" id="_x0000_s1137" style="position:absolute;margin-left:430.3pt;margin-top:88.25pt;width:74.7pt;height:56.3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X-Ray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212D96AB" wp14:editId="6CF9E35A">
                <wp:simplePos x="0" y="0"/>
                <wp:positionH relativeFrom="column">
                  <wp:posOffset>948055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556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614291" id="Freeform 216" o:spid="_x0000_s1026" style="position:absolute;margin-left:74.65pt;margin-top:107.75pt;width:30.75pt;height:19.2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4993ED9A" wp14:editId="4B0F1B2A">
                <wp:simplePos x="0" y="0"/>
                <wp:positionH relativeFrom="margin">
                  <wp:posOffset>2744140</wp:posOffset>
                </wp:positionH>
                <wp:positionV relativeFrom="paragraph">
                  <wp:posOffset>199111</wp:posOffset>
                </wp:positionV>
                <wp:extent cx="932180" cy="744855"/>
                <wp:effectExtent l="19050" t="19050" r="20320" b="17145"/>
                <wp:wrapNone/>
                <wp:docPr id="2557" name="圓角矩形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ICT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993ED9A" id="_x0000_s1138" style="position:absolute;margin-left:216.05pt;margin-top:15.7pt;width:73.4pt;height:58.65pt;z-index:2532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ICT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1D91FB84" wp14:editId="046AC7F4">
                <wp:simplePos x="0" y="0"/>
                <wp:positionH relativeFrom="column">
                  <wp:posOffset>1358138</wp:posOffset>
                </wp:positionH>
                <wp:positionV relativeFrom="paragraph">
                  <wp:posOffset>215621</wp:posOffset>
                </wp:positionV>
                <wp:extent cx="932180" cy="744855"/>
                <wp:effectExtent l="19050" t="19050" r="20320" b="17145"/>
                <wp:wrapNone/>
                <wp:docPr id="2558" name="圓角矩形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Assembly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D91FB84" id="_x0000_s1139" style="position:absolute;margin-left:106.95pt;margin-top:17pt;width:73.4pt;height:58.6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Assembly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0F859CAF" wp14:editId="13D88C2A">
                <wp:simplePos x="0" y="0"/>
                <wp:positionH relativeFrom="margin">
                  <wp:align>left</wp:align>
                </wp:positionH>
                <wp:positionV relativeFrom="paragraph">
                  <wp:posOffset>196850</wp:posOffset>
                </wp:positionV>
                <wp:extent cx="932180" cy="763270"/>
                <wp:effectExtent l="19050" t="19050" r="20320" b="17780"/>
                <wp:wrapNone/>
                <wp:docPr id="2559" name="圓角矩形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6327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PCBA Functional 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F859CAF" id="_x0000_s1140" style="position:absolute;margin-left:0;margin-top:15.5pt;width:73.4pt;height:60.1pt;z-index:253238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PCBA Functional 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585EFA3" wp14:editId="2E472BE3">
                <wp:simplePos x="0" y="0"/>
                <wp:positionH relativeFrom="column">
                  <wp:posOffset>4119880</wp:posOffset>
                </wp:positionH>
                <wp:positionV relativeFrom="paragraph">
                  <wp:posOffset>21031</wp:posOffset>
                </wp:positionV>
                <wp:extent cx="948690" cy="715010"/>
                <wp:effectExtent l="19050" t="19050" r="22860" b="27940"/>
                <wp:wrapNone/>
                <wp:docPr id="2560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Wavesolder</w:t>
                            </w:r>
                            <w:proofErr w:type="spellEnd"/>
                          </w:p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585EFA3" id="_x0000_s1141" style="position:absolute;margin-left:324.4pt;margin-top:1.65pt;width:74.7pt;height:56.3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" fillcolor="#92d050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Wavesolder</w:t>
                      </w:r>
                      <w:proofErr w:type="spellEnd"/>
                    </w:p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7B6B7E0D" wp14:editId="65CFA9B6">
                <wp:simplePos x="0" y="0"/>
                <wp:positionH relativeFrom="column">
                  <wp:posOffset>2303145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561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144FF8" id="Freeform 216" o:spid="_x0000_s1026" style="position:absolute;margin-left:181.35pt;margin-top:17.75pt;width:30.75pt;height:19.25pt;z-index:2532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6AAEA805" wp14:editId="4970C027">
                <wp:simplePos x="0" y="0"/>
                <wp:positionH relativeFrom="column">
                  <wp:posOffset>3684905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562" name="Freeform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C3D39C" id="Freeform 210" o:spid="_x0000_s1026" style="position:absolute;margin-left:290.15pt;margin-top:17.75pt;width:30.75pt;height:19.25pt;z-index:2532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05886712" wp14:editId="5CE6DB47">
                <wp:simplePos x="0" y="0"/>
                <wp:positionH relativeFrom="column">
                  <wp:posOffset>417906</wp:posOffset>
                </wp:positionH>
                <wp:positionV relativeFrom="paragraph">
                  <wp:posOffset>96697</wp:posOffset>
                </wp:positionV>
                <wp:extent cx="215214" cy="261163"/>
                <wp:effectExtent l="0" t="0" r="13970" b="24765"/>
                <wp:wrapNone/>
                <wp:docPr id="2563" name="Freeform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5214" cy="261163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E41989" id="Freeform 218" o:spid="_x0000_s1026" style="position:absolute;margin-left:32.9pt;margin-top:7.6pt;width:16.95pt;height:20.5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" path="m39,r,177l,177r77,38l154,177r-39,l115,,39,xe" filled="f" strokecolor="#164326" strokeweight=".25pt">
                <v:stroke endcap="round"/>
                <v:path arrowok="t" o:connecttype="custom" o:connectlocs="54502,0;54502,215004;0,215004;107607,261163;215214,215004;160712,215004;160712,0;54502,0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1F772669" wp14:editId="39094809">
                <wp:simplePos x="0" y="0"/>
                <wp:positionH relativeFrom="margin">
                  <wp:posOffset>52146</wp:posOffset>
                </wp:positionH>
                <wp:positionV relativeFrom="paragraph">
                  <wp:posOffset>189967</wp:posOffset>
                </wp:positionV>
                <wp:extent cx="865835" cy="719176"/>
                <wp:effectExtent l="19050" t="19050" r="10795" b="24130"/>
                <wp:wrapNone/>
                <wp:docPr id="2564" name="圓角矩形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5835" cy="71917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Burn-In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F772669" id="_x0000_s1142" style="position:absolute;margin-left:4.1pt;margin-top:14.95pt;width:68.2pt;height:56.6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Burn-In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341D5C75" wp14:editId="6570D084">
                <wp:simplePos x="0" y="0"/>
                <wp:positionH relativeFrom="margin">
                  <wp:posOffset>1371905</wp:posOffset>
                </wp:positionH>
                <wp:positionV relativeFrom="paragraph">
                  <wp:posOffset>169545</wp:posOffset>
                </wp:positionV>
                <wp:extent cx="932180" cy="733425"/>
                <wp:effectExtent l="19050" t="19050" r="20320" b="28575"/>
                <wp:wrapNone/>
                <wp:docPr id="2565" name="圓角矩形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Final   Functional </w:t>
                            </w:r>
                          </w:p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41D5C75" id="_x0000_s1143" style="position:absolute;margin-left:108pt;margin-top:13.35pt;width:73.4pt;height:57.75pt;z-index:2532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Final   Functional </w:t>
                      </w:r>
                    </w:p>
                    <w:p w:rsidR="00A761E4" w:rsidRDefault="00A761E4" w:rsidP="000748D9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33FC33E4" wp14:editId="6D5F86CB">
                <wp:simplePos x="0" y="0"/>
                <wp:positionH relativeFrom="margin">
                  <wp:posOffset>2743937</wp:posOffset>
                </wp:positionH>
                <wp:positionV relativeFrom="paragraph">
                  <wp:posOffset>117196</wp:posOffset>
                </wp:positionV>
                <wp:extent cx="932180" cy="770890"/>
                <wp:effectExtent l="19050" t="19050" r="20320" b="10160"/>
                <wp:wrapNone/>
                <wp:docPr id="2566" name="圓角矩形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FQC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3FC33E4" id="_x0000_s1144" style="position:absolute;margin-left:216.05pt;margin-top:9.25pt;width:73.4pt;height:60.7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FQC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04C31934" wp14:editId="4BAA9251">
                <wp:simplePos x="0" y="0"/>
                <wp:positionH relativeFrom="margin">
                  <wp:posOffset>4104284</wp:posOffset>
                </wp:positionH>
                <wp:positionV relativeFrom="paragraph">
                  <wp:posOffset>170180</wp:posOffset>
                </wp:positionV>
                <wp:extent cx="932180" cy="770890"/>
                <wp:effectExtent l="19050" t="19050" r="20320" b="10160"/>
                <wp:wrapNone/>
                <wp:docPr id="2567" name="圓角矩形 2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Packing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4C31934" id="圓角矩形 2567" o:spid="_x0000_s1145" style="position:absolute;margin-left:323.15pt;margin-top:13.4pt;width:73.4pt;height:60.7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Packing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69BC10A1" wp14:editId="6ED6DD35">
                <wp:simplePos x="0" y="0"/>
                <wp:positionH relativeFrom="margin">
                  <wp:posOffset>5479796</wp:posOffset>
                </wp:positionH>
                <wp:positionV relativeFrom="paragraph">
                  <wp:posOffset>137160</wp:posOffset>
                </wp:positionV>
                <wp:extent cx="932180" cy="770890"/>
                <wp:effectExtent l="19050" t="19050" r="20320" b="10160"/>
                <wp:wrapNone/>
                <wp:docPr id="2568" name="圓角矩形 2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0748D9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Ship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9BC10A1" id="圓角矩形 2568" o:spid="_x0000_s1146" style="position:absolute;margin-left:431.5pt;margin-top:10.8pt;width:73.4pt;height:60.7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" filled="f" strokecolor="#00b0f0" strokeweight="2.25pt">
                <v:path arrowok="t"/>
                <v:textbox>
                  <w:txbxContent>
                    <w:p w:rsidR="00A761E4" w:rsidRDefault="00A761E4" w:rsidP="000748D9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Ship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43F12999" wp14:editId="15D5A96D">
                <wp:simplePos x="0" y="0"/>
                <wp:positionH relativeFrom="column">
                  <wp:posOffset>962965</wp:posOffset>
                </wp:positionH>
                <wp:positionV relativeFrom="paragraph">
                  <wp:posOffset>142240</wp:posOffset>
                </wp:positionV>
                <wp:extent cx="390525" cy="244475"/>
                <wp:effectExtent l="0" t="0" r="28575" b="22225"/>
                <wp:wrapNone/>
                <wp:docPr id="2569" name="Freeform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57BBE9" id="Freeform 223" o:spid="_x0000_s1026" style="position:absolute;margin-left:75.8pt;margin-top:11.2pt;width:30.75pt;height:19.25pt;z-index:2532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40D18214" wp14:editId="40781E0B">
                <wp:simplePos x="0" y="0"/>
                <wp:positionH relativeFrom="column">
                  <wp:posOffset>2336800</wp:posOffset>
                </wp:positionH>
                <wp:positionV relativeFrom="paragraph">
                  <wp:posOffset>134925</wp:posOffset>
                </wp:positionV>
                <wp:extent cx="390525" cy="244475"/>
                <wp:effectExtent l="0" t="0" r="28575" b="22225"/>
                <wp:wrapNone/>
                <wp:docPr id="2570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C33497" id="Freeform 230" o:spid="_x0000_s1026" style="position:absolute;margin-left:184pt;margin-top:10.6pt;width:30.75pt;height:19.2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5B257199" wp14:editId="4683E01C">
                <wp:simplePos x="0" y="0"/>
                <wp:positionH relativeFrom="column">
                  <wp:posOffset>3688004</wp:posOffset>
                </wp:positionH>
                <wp:positionV relativeFrom="paragraph">
                  <wp:posOffset>127025</wp:posOffset>
                </wp:positionV>
                <wp:extent cx="390525" cy="244475"/>
                <wp:effectExtent l="0" t="0" r="28575" b="22225"/>
                <wp:wrapNone/>
                <wp:docPr id="2571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03A1C5" id="Freeform 230" o:spid="_x0000_s1026" style="position:absolute;margin-left:290.4pt;margin-top:10pt;width:30.75pt;height:19.2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4C3970BB" wp14:editId="52A6989D">
                <wp:simplePos x="0" y="0"/>
                <wp:positionH relativeFrom="column">
                  <wp:posOffset>5073218</wp:posOffset>
                </wp:positionH>
                <wp:positionV relativeFrom="paragraph">
                  <wp:posOffset>142977</wp:posOffset>
                </wp:positionV>
                <wp:extent cx="390525" cy="244475"/>
                <wp:effectExtent l="0" t="0" r="28575" b="22225"/>
                <wp:wrapNone/>
                <wp:docPr id="2572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313FAF" id="Freeform 230" o:spid="_x0000_s1026" style="position:absolute;margin-left:399.45pt;margin-top:11.25pt;width:30.75pt;height:19.2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</w:p>
    <w:p w:rsidR="000748D9" w:rsidRDefault="000748D9" w:rsidP="000748D9">
      <w:pPr>
        <w:rPr>
          <w:rFonts w:ascii="Calibri" w:hAnsi="Calibri" w:cs="Calibri"/>
          <w:b/>
        </w:rPr>
      </w:pPr>
    </w:p>
    <w:p w:rsidR="000748D9" w:rsidRPr="00303FC2" w:rsidRDefault="000748D9" w:rsidP="000748D9">
      <w:pPr>
        <w:rPr>
          <w:rFonts w:ascii="Calibri" w:hAnsi="Calibri" w:cs="Calibri"/>
        </w:rPr>
      </w:pPr>
    </w:p>
    <w:p w:rsidR="000748D9" w:rsidRPr="00303FC2" w:rsidRDefault="000748D9" w:rsidP="000748D9">
      <w:pPr>
        <w:rPr>
          <w:rFonts w:ascii="Calibri" w:hAnsi="Calibri" w:cs="Calibri"/>
          <w:noProof/>
        </w:rPr>
      </w:pPr>
    </w:p>
    <w:p w:rsidR="00BF75FA" w:rsidRDefault="00BF75FA" w:rsidP="00BF75FA">
      <w:pPr>
        <w:rPr>
          <w:rFonts w:ascii="Calibri" w:hAnsi="Calibri" w:cs="Calibri"/>
          <w:b/>
        </w:rPr>
      </w:pPr>
    </w:p>
    <w:p w:rsidR="00BF75FA" w:rsidRDefault="00BF75FA" w:rsidP="00BF75FA">
      <w:pPr>
        <w:rPr>
          <w:rFonts w:ascii="Calibri" w:hAnsi="Calibri" w:cs="Calibri"/>
          <w:b/>
        </w:rPr>
      </w:pPr>
    </w:p>
    <w:p w:rsidR="0025082A" w:rsidRPr="00303FC2" w:rsidRDefault="0025082A" w:rsidP="00C612E4">
      <w:pPr>
        <w:rPr>
          <w:rFonts w:ascii="Calibri" w:hAnsi="Calibri" w:cs="Calibri"/>
          <w:noProof/>
        </w:rPr>
      </w:pPr>
    </w:p>
    <w:p w:rsidR="0025082A" w:rsidRPr="00303FC2" w:rsidRDefault="0025082A" w:rsidP="00C612E4">
      <w:pPr>
        <w:rPr>
          <w:rFonts w:ascii="Calibri" w:hAnsi="Calibri" w:cs="Calibri"/>
          <w:noProof/>
        </w:rPr>
      </w:pPr>
    </w:p>
    <w:p w:rsidR="0025082A" w:rsidRPr="00303FC2" w:rsidRDefault="0025082A" w:rsidP="00C612E4">
      <w:pPr>
        <w:rPr>
          <w:rFonts w:ascii="Calibri" w:hAnsi="Calibri" w:cs="Calibri"/>
          <w:noProof/>
        </w:rPr>
      </w:pPr>
    </w:p>
    <w:p w:rsidR="00C612E4" w:rsidRPr="00303FC2" w:rsidRDefault="00C612E4" w:rsidP="00ED1ACA">
      <w:pPr>
        <w:pStyle w:val="a"/>
        <w:spacing w:before="180" w:after="180"/>
      </w:pPr>
      <w:bookmarkStart w:id="63" w:name="_Toc62232049"/>
      <w:r w:rsidRPr="00303FC2">
        <w:t>Procedure</w:t>
      </w:r>
      <w:bookmarkEnd w:id="63"/>
    </w:p>
    <w:p w:rsidR="00C612E4" w:rsidRPr="00233A70" w:rsidRDefault="00BF75FA" w:rsidP="00FA09ED">
      <w:pPr>
        <w:pStyle w:val="ae"/>
        <w:numPr>
          <w:ilvl w:val="0"/>
          <w:numId w:val="25"/>
        </w:numPr>
        <w:ind w:leftChars="0"/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>TBD</w:t>
      </w:r>
    </w:p>
    <w:p w:rsidR="0025082A" w:rsidRPr="00A61CC5" w:rsidRDefault="0025082A" w:rsidP="00A61CC5">
      <w:pPr>
        <w:widowControl/>
        <w:rPr>
          <w:rFonts w:ascii="Calibri" w:hAnsi="Calibri" w:cs="Calibri"/>
        </w:rPr>
      </w:pPr>
      <w:r w:rsidRPr="00303FC2">
        <w:rPr>
          <w:rFonts w:ascii="Calibri" w:hAnsi="Calibri" w:cs="Calibri"/>
        </w:rPr>
        <w:br w:type="page"/>
      </w:r>
    </w:p>
    <w:p w:rsidR="00C612E4" w:rsidRDefault="000748D9" w:rsidP="00ED1ACA">
      <w:pPr>
        <w:pStyle w:val="10"/>
        <w:spacing w:before="180" w:after="180"/>
      </w:pPr>
      <w:bookmarkStart w:id="64" w:name="_Toc62232050"/>
      <w:r>
        <w:lastRenderedPageBreak/>
        <w:t>ICT</w:t>
      </w:r>
      <w:bookmarkEnd w:id="64"/>
    </w:p>
    <w:p w:rsidR="002E1916" w:rsidRPr="002E1916" w:rsidRDefault="002E1916" w:rsidP="002E1916"/>
    <w:p w:rsidR="00581909" w:rsidRDefault="00581909" w:rsidP="0058190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73123228" wp14:editId="1C1B0D89">
                <wp:simplePos x="0" y="0"/>
                <wp:positionH relativeFrom="column">
                  <wp:posOffset>995045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628" name="Freeform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5E38D6" id="Freeform 180" o:spid="_x0000_s1026" style="position:absolute;margin-left:78.35pt;margin-top:22.05pt;width:30.75pt;height:19.2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54E314EA" wp14:editId="26A62E2D">
                <wp:simplePos x="0" y="0"/>
                <wp:positionH relativeFrom="column">
                  <wp:posOffset>980440</wp:posOffset>
                </wp:positionH>
                <wp:positionV relativeFrom="paragraph">
                  <wp:posOffset>289560</wp:posOffset>
                </wp:positionV>
                <wp:extent cx="390525" cy="244475"/>
                <wp:effectExtent l="0" t="0" r="28575" b="22225"/>
                <wp:wrapNone/>
                <wp:docPr id="2629" name="Freeform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289D54" id="Freeform 181" o:spid="_x0000_s1026" style="position:absolute;margin-left:77.2pt;margin-top:22.8pt;width:30.75pt;height:19.2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50462DAB" wp14:editId="2F52D13D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630" name="Freeform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ED097C" id="Freeform 182" o:spid="_x0000_s1026" style="position:absolute;margin-left:185.95pt;margin-top:22.05pt;width:30.75pt;height:19.2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731DC04" wp14:editId="6ED24A89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631" name="Freeform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23B1F7" id="Freeform 183" o:spid="_x0000_s1026" style="position:absolute;margin-left:185.95pt;margin-top:22.05pt;width:30.75pt;height:19.2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148255BF" wp14:editId="67202A1F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632" name="Freeform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7E68BE" id="Freeform 184" o:spid="_x0000_s1026" style="position:absolute;margin-left:293.6pt;margin-top:22.05pt;width:30.75pt;height:19.2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57FCC7C5" wp14:editId="1788A89C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633" name="Freeform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CF5C8D" id="Freeform 185" o:spid="_x0000_s1026" style="position:absolute;margin-left:293.6pt;margin-top:22.05pt;width:30.75pt;height:19.25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70B92C8E" wp14:editId="0AEF3328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634" name="Freeform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A5D66B" id="Freeform 186" o:spid="_x0000_s1026" style="position:absolute;margin-left:401.2pt;margin-top:22.05pt;width:30.75pt;height:19.2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158A4AD8" wp14:editId="7565F49E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635" name="Freeform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E72C51" id="Freeform 187" o:spid="_x0000_s1026" style="position:absolute;margin-left:401.2pt;margin-top:22.05pt;width:30.75pt;height:19.2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63663B6C" wp14:editId="640278F8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3175" b="1270"/>
                <wp:wrapNone/>
                <wp:docPr id="2636" name="Freeform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E3826D" id="Freeform 188" o:spid="_x0000_s1026" style="position:absolute;margin-left:460.7pt;margin-top:60.55pt;width:19.25pt;height:26.9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" path="m38,r,177l,177r77,38l154,177r-39,l115,,38,xe" stroked="f"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4DE7C106" wp14:editId="4EE4D17B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22225" b="20320"/>
                <wp:wrapNone/>
                <wp:docPr id="2637" name="Freeform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A891DD" id="Freeform 189" o:spid="_x0000_s1026" style="position:absolute;margin-left:460.7pt;margin-top:60.55pt;width:19.25pt;height:26.9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" path="m38,r,177l,177r77,38l154,177r-39,l115,,38,xe" filled="f" strokecolor="#164326" strokeweight=".25pt">
                <v:stroke endcap="round"/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3B452E68" wp14:editId="681213A3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638" name="Freeform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D0850D" id="Freeform 204" o:spid="_x0000_s1026" style="position:absolute;margin-left:398.5pt;margin-top:107.75pt;width:30.75pt;height:19.25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" path="m246,38l38,38,38,,,77r38,77l38,115r208,l246,38xe" stroked="f"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18883579" wp14:editId="3C7833F4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639" name="Freeform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C734BC" id="Freeform 205" o:spid="_x0000_s1026" style="position:absolute;margin-left:398.5pt;margin-top:107.75pt;width:30.75pt;height:19.2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" path="m246,38l38,38,38,,,77r38,77l38,115r208,l246,38xe" filled="f" strokecolor="#164326" strokeweight=".25pt">
                <v:stroke endcap="round"/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A6DFF0A" wp14:editId="18DE15F3">
                <wp:simplePos x="0" y="0"/>
                <wp:positionH relativeFrom="column">
                  <wp:posOffset>3694430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640" name="Freeform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61AEAE" id="Freeform 209" o:spid="_x0000_s1026" style="position:absolute;margin-left:290.9pt;margin-top:107.75pt;width:30.75pt;height:19.2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1AFCD3A9" wp14:editId="7050BFB3">
                <wp:simplePos x="0" y="0"/>
                <wp:positionH relativeFrom="column">
                  <wp:posOffset>2327275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641" name="Freeform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9CC944" id="Freeform 215" o:spid="_x0000_s1026" style="position:absolute;margin-left:183.25pt;margin-top:107.75pt;width:30.75pt;height:19.2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64D736E7" wp14:editId="2F6225F1">
                <wp:simplePos x="0" y="0"/>
                <wp:positionH relativeFrom="column">
                  <wp:posOffset>385445</wp:posOffset>
                </wp:positionH>
                <wp:positionV relativeFrom="paragraph">
                  <wp:posOffset>1842135</wp:posOffset>
                </wp:positionV>
                <wp:extent cx="244475" cy="341630"/>
                <wp:effectExtent l="0" t="0" r="3175" b="1270"/>
                <wp:wrapNone/>
                <wp:docPr id="2642" name="Freeform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A7AF35" id="Freeform 217" o:spid="_x0000_s1026" style="position:absolute;margin-left:30.35pt;margin-top:145.05pt;width:19.25pt;height:26.9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" path="m39,r,177l,177r77,38l154,177r-39,l115,,39,xe" stroked="f">
                <v:path arrowok="t" o:connecttype="custom" o:connectlocs="61913,0;61913,281249;0,281249;122238,341630;244475,281249;182563,281249;182563,0;61913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63566936" wp14:editId="050F3495">
                <wp:simplePos x="0" y="0"/>
                <wp:positionH relativeFrom="column">
                  <wp:posOffset>948055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643" name="Freeform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063AE5" id="Freeform 222" o:spid="_x0000_s1026" style="position:absolute;margin-left:74.65pt;margin-top:191.2pt;width:30.75pt;height:19.2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3360E430" wp14:editId="271ED7C9">
                <wp:simplePos x="0" y="0"/>
                <wp:positionH relativeFrom="column">
                  <wp:posOffset>2361565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644" name="Freeform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96677A" id="Freeform 229" o:spid="_x0000_s1026" style="position:absolute;margin-left:185.95pt;margin-top:191.2pt;width:30.75pt;height:19.2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65490565" wp14:editId="3D60E98E">
                <wp:simplePos x="0" y="0"/>
                <wp:positionH relativeFrom="column">
                  <wp:posOffset>3728720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645" name="Freeform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36A28F" id="Freeform 235" o:spid="_x0000_s1026" style="position:absolute;margin-left:293.6pt;margin-top:191.2pt;width:30.75pt;height:19.2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49ECBBB6" wp14:editId="19EA07C4">
                <wp:simplePos x="0" y="0"/>
                <wp:positionH relativeFrom="column">
                  <wp:posOffset>5095240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646" name="Freeform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FC0795" id="Freeform 240" o:spid="_x0000_s1026" style="position:absolute;margin-left:401.2pt;margin-top:191.2pt;width:30.75pt;height:19.2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4238AB17" wp14:editId="130876BD">
                <wp:simplePos x="0" y="0"/>
                <wp:positionH relativeFrom="column">
                  <wp:posOffset>1412240</wp:posOffset>
                </wp:positionH>
                <wp:positionV relativeFrom="paragraph">
                  <wp:posOffset>30480</wp:posOffset>
                </wp:positionV>
                <wp:extent cx="932180" cy="733425"/>
                <wp:effectExtent l="19050" t="19050" r="20320" b="28575"/>
                <wp:wrapNone/>
                <wp:docPr id="2647" name="圓角矩形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58190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Solder Paste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238AB17" id="_x0000_s1147" style="position:absolute;margin-left:111.2pt;margin-top:2.4pt;width:73.4pt;height:57.7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58190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Solder Paste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46BFDAEB" wp14:editId="493E544B">
                <wp:simplePos x="0" y="0"/>
                <wp:positionH relativeFrom="column">
                  <wp:posOffset>8255</wp:posOffset>
                </wp:positionH>
                <wp:positionV relativeFrom="paragraph">
                  <wp:posOffset>1270</wp:posOffset>
                </wp:positionV>
                <wp:extent cx="932180" cy="733425"/>
                <wp:effectExtent l="19050" t="19050" r="20320" b="28575"/>
                <wp:wrapNone/>
                <wp:docPr id="2648" name="圓角矩形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58190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Prepare Material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6BFDAEB" id="_x0000_s1148" style="position:absolute;margin-left:.65pt;margin-top:.1pt;width:73.4pt;height:57.7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" filled="f" strokecolor="#00b0f0" strokeweight="2.25pt">
                <v:path arrowok="t"/>
                <v:textbox>
                  <w:txbxContent>
                    <w:p w:rsidR="00A761E4" w:rsidRDefault="00A761E4" w:rsidP="0058190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Prepare Material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7734A2CD" wp14:editId="39567F58">
                <wp:simplePos x="0" y="0"/>
                <wp:positionH relativeFrom="column">
                  <wp:posOffset>2766060</wp:posOffset>
                </wp:positionH>
                <wp:positionV relativeFrom="paragraph">
                  <wp:posOffset>30480</wp:posOffset>
                </wp:positionV>
                <wp:extent cx="932180" cy="733425"/>
                <wp:effectExtent l="19050" t="19050" r="20320" b="28575"/>
                <wp:wrapNone/>
                <wp:docPr id="2649" name="圓角矩形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58190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SPI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734A2CD" id="_x0000_s1149" style="position:absolute;margin-left:217.8pt;margin-top:2.4pt;width:73.4pt;height:57.75pt;z-index:2532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" filled="f" strokecolor="#00b0f0" strokeweight="2.25pt">
                <v:path arrowok="t"/>
                <v:textbox>
                  <w:txbxContent>
                    <w:p w:rsidR="00A761E4" w:rsidRDefault="00A761E4" w:rsidP="0058190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SPI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466029F6" wp14:editId="723697C8">
                <wp:simplePos x="0" y="0"/>
                <wp:positionH relativeFrom="column">
                  <wp:posOffset>4126230</wp:posOffset>
                </wp:positionH>
                <wp:positionV relativeFrom="paragraph">
                  <wp:posOffset>38100</wp:posOffset>
                </wp:positionV>
                <wp:extent cx="932180" cy="733425"/>
                <wp:effectExtent l="19050" t="19050" r="20320" b="28575"/>
                <wp:wrapNone/>
                <wp:docPr id="2650" name="圓角矩形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58190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SMT 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66029F6" id="_x0000_s1150" style="position:absolute;margin-left:324.9pt;margin-top:3pt;width:73.4pt;height:57.7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58190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SMT 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3369D68F" wp14:editId="7E58EC02">
                <wp:simplePos x="0" y="0"/>
                <wp:positionH relativeFrom="column">
                  <wp:posOffset>5487035</wp:posOffset>
                </wp:positionH>
                <wp:positionV relativeFrom="paragraph">
                  <wp:posOffset>38100</wp:posOffset>
                </wp:positionV>
                <wp:extent cx="932180" cy="733425"/>
                <wp:effectExtent l="19050" t="19050" r="20320" b="28575"/>
                <wp:wrapNone/>
                <wp:docPr id="2651" name="圓角矩形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58190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AOI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369D68F" id="_x0000_s1151" style="position:absolute;margin-left:432.05pt;margin-top:3pt;width:73.4pt;height:57.75pt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58190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AOI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3463148B" wp14:editId="5817F03C">
                <wp:simplePos x="0" y="0"/>
                <wp:positionH relativeFrom="column">
                  <wp:posOffset>5464810</wp:posOffset>
                </wp:positionH>
                <wp:positionV relativeFrom="paragraph">
                  <wp:posOffset>1120775</wp:posOffset>
                </wp:positionV>
                <wp:extent cx="948690" cy="715010"/>
                <wp:effectExtent l="19050" t="19050" r="22860" b="27940"/>
                <wp:wrapNone/>
                <wp:docPr id="2652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58190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X-Ray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463148B" id="_x0000_s1152" style="position:absolute;margin-left:430.3pt;margin-top:88.25pt;width:74.7pt;height:56.3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58190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X-Ray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29682289" wp14:editId="1B01BB76">
                <wp:simplePos x="0" y="0"/>
                <wp:positionH relativeFrom="column">
                  <wp:posOffset>948055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653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A6FC19" id="Freeform 216" o:spid="_x0000_s1026" style="position:absolute;margin-left:74.65pt;margin-top:107.75pt;width:30.75pt;height:19.25pt;z-index:2532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581909" w:rsidRDefault="00581909" w:rsidP="00581909">
      <w:pPr>
        <w:rPr>
          <w:rFonts w:ascii="Calibri" w:hAnsi="Calibri" w:cs="Calibri"/>
          <w:b/>
        </w:rPr>
      </w:pPr>
    </w:p>
    <w:p w:rsidR="00581909" w:rsidRDefault="00581909" w:rsidP="00581909">
      <w:pPr>
        <w:rPr>
          <w:rFonts w:ascii="Calibri" w:hAnsi="Calibri" w:cs="Calibri"/>
          <w:b/>
        </w:rPr>
      </w:pPr>
    </w:p>
    <w:p w:rsidR="00581909" w:rsidRDefault="00581909" w:rsidP="00581909">
      <w:pPr>
        <w:rPr>
          <w:rFonts w:ascii="Calibri" w:hAnsi="Calibri" w:cs="Calibri"/>
          <w:b/>
        </w:rPr>
      </w:pPr>
    </w:p>
    <w:p w:rsidR="00581909" w:rsidRDefault="00581909" w:rsidP="0058190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C81619B" wp14:editId="7A8A3293">
                <wp:simplePos x="0" y="0"/>
                <wp:positionH relativeFrom="margin">
                  <wp:posOffset>2744140</wp:posOffset>
                </wp:positionH>
                <wp:positionV relativeFrom="paragraph">
                  <wp:posOffset>199111</wp:posOffset>
                </wp:positionV>
                <wp:extent cx="932180" cy="744855"/>
                <wp:effectExtent l="19050" t="19050" r="20320" b="17145"/>
                <wp:wrapNone/>
                <wp:docPr id="2654" name="圓角矩形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58190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ICT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C81619B" id="_x0000_s1153" style="position:absolute;margin-left:216.05pt;margin-top:15.7pt;width:73.4pt;height:58.6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" fillcolor="#92d050" strokecolor="#00b0f0" strokeweight="2.25pt">
                <v:path arrowok="t"/>
                <v:textbox>
                  <w:txbxContent>
                    <w:p w:rsidR="00A761E4" w:rsidRDefault="00A761E4" w:rsidP="0058190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ICT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22C3253E" wp14:editId="33788E78">
                <wp:simplePos x="0" y="0"/>
                <wp:positionH relativeFrom="column">
                  <wp:posOffset>1358138</wp:posOffset>
                </wp:positionH>
                <wp:positionV relativeFrom="paragraph">
                  <wp:posOffset>215621</wp:posOffset>
                </wp:positionV>
                <wp:extent cx="932180" cy="744855"/>
                <wp:effectExtent l="19050" t="19050" r="20320" b="17145"/>
                <wp:wrapNone/>
                <wp:docPr id="2655" name="圓角矩形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58190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Assembly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2C3253E" id="_x0000_s1154" style="position:absolute;margin-left:106.95pt;margin-top:17pt;width:73.4pt;height:58.6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58190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Assembly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32FE6E5B" wp14:editId="65DC6DF3">
                <wp:simplePos x="0" y="0"/>
                <wp:positionH relativeFrom="margin">
                  <wp:align>left</wp:align>
                </wp:positionH>
                <wp:positionV relativeFrom="paragraph">
                  <wp:posOffset>196850</wp:posOffset>
                </wp:positionV>
                <wp:extent cx="932180" cy="763270"/>
                <wp:effectExtent l="19050" t="19050" r="20320" b="17780"/>
                <wp:wrapNone/>
                <wp:docPr id="2656" name="圓角矩形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6327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581909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PCBA Functional 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2FE6E5B" id="_x0000_s1155" style="position:absolute;margin-left:0;margin-top:15.5pt;width:73.4pt;height:60.1pt;z-index:253282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581909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PCBA Functional 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81909" w:rsidRDefault="00581909" w:rsidP="0058190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5472FBC3" wp14:editId="5A3144AD">
                <wp:simplePos x="0" y="0"/>
                <wp:positionH relativeFrom="column">
                  <wp:posOffset>4119397</wp:posOffset>
                </wp:positionH>
                <wp:positionV relativeFrom="paragraph">
                  <wp:posOffset>21717</wp:posOffset>
                </wp:positionV>
                <wp:extent cx="948690" cy="715010"/>
                <wp:effectExtent l="19050" t="19050" r="22860" b="27940"/>
                <wp:wrapNone/>
                <wp:docPr id="2657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58190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Wavesolder</w:t>
                            </w:r>
                            <w:proofErr w:type="spellEnd"/>
                          </w:p>
                          <w:p w:rsidR="00A761E4" w:rsidRDefault="00A761E4" w:rsidP="0058190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472FBC3" id="_x0000_s1156" style="position:absolute;margin-left:324.35pt;margin-top:1.7pt;width:74.7pt;height:56.3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581909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Wavesolder</w:t>
                      </w:r>
                      <w:proofErr w:type="spellEnd"/>
                    </w:p>
                    <w:p w:rsidR="00A761E4" w:rsidRDefault="00A761E4" w:rsidP="0058190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2F247CB6" wp14:editId="25D1201F">
                <wp:simplePos x="0" y="0"/>
                <wp:positionH relativeFrom="column">
                  <wp:posOffset>2303145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658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236B2F" id="Freeform 216" o:spid="_x0000_s1026" style="position:absolute;margin-left:181.35pt;margin-top:17.75pt;width:30.75pt;height:19.2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62C9FC1C" wp14:editId="79D99682">
                <wp:simplePos x="0" y="0"/>
                <wp:positionH relativeFrom="column">
                  <wp:posOffset>3684905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659" name="Freeform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A2DE6E" id="Freeform 210" o:spid="_x0000_s1026" style="position:absolute;margin-left:290.15pt;margin-top:17.75pt;width:30.75pt;height:19.2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581909" w:rsidRDefault="00581909" w:rsidP="00581909">
      <w:pPr>
        <w:rPr>
          <w:rFonts w:ascii="Calibri" w:hAnsi="Calibri" w:cs="Calibri"/>
          <w:b/>
        </w:rPr>
      </w:pPr>
    </w:p>
    <w:p w:rsidR="00581909" w:rsidRDefault="00581909" w:rsidP="00581909">
      <w:pPr>
        <w:rPr>
          <w:rFonts w:ascii="Calibri" w:hAnsi="Calibri" w:cs="Calibri"/>
          <w:b/>
        </w:rPr>
      </w:pPr>
    </w:p>
    <w:p w:rsidR="00581909" w:rsidRDefault="00581909" w:rsidP="0058190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2B6FFF5A" wp14:editId="02A3D892">
                <wp:simplePos x="0" y="0"/>
                <wp:positionH relativeFrom="column">
                  <wp:posOffset>417906</wp:posOffset>
                </wp:positionH>
                <wp:positionV relativeFrom="paragraph">
                  <wp:posOffset>96697</wp:posOffset>
                </wp:positionV>
                <wp:extent cx="215214" cy="261163"/>
                <wp:effectExtent l="0" t="0" r="13970" b="24765"/>
                <wp:wrapNone/>
                <wp:docPr id="2660" name="Freeform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5214" cy="261163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6ECD4A" id="Freeform 218" o:spid="_x0000_s1026" style="position:absolute;margin-left:32.9pt;margin-top:7.6pt;width:16.95pt;height:20.5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" path="m39,r,177l,177r77,38l154,177r-39,l115,,39,xe" filled="f" strokecolor="#164326" strokeweight=".25pt">
                <v:stroke endcap="round"/>
                <v:path arrowok="t" o:connecttype="custom" o:connectlocs="54502,0;54502,215004;0,215004;107607,261163;215214,215004;160712,215004;160712,0;54502,0" o:connectangles="0,0,0,0,0,0,0,0"/>
              </v:shape>
            </w:pict>
          </mc:Fallback>
        </mc:AlternateContent>
      </w:r>
    </w:p>
    <w:p w:rsidR="00581909" w:rsidRDefault="00581909" w:rsidP="0058190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62B80758" wp14:editId="48FE9E8D">
                <wp:simplePos x="0" y="0"/>
                <wp:positionH relativeFrom="margin">
                  <wp:posOffset>52146</wp:posOffset>
                </wp:positionH>
                <wp:positionV relativeFrom="paragraph">
                  <wp:posOffset>189967</wp:posOffset>
                </wp:positionV>
                <wp:extent cx="865835" cy="719176"/>
                <wp:effectExtent l="19050" t="19050" r="10795" b="24130"/>
                <wp:wrapNone/>
                <wp:docPr id="2661" name="圓角矩形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5835" cy="71917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58190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Burn-In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2B80758" id="_x0000_s1157" style="position:absolute;margin-left:4.1pt;margin-top:14.95pt;width:68.2pt;height:56.65pt;z-index:2532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" filled="f" strokecolor="#00b0f0" strokeweight="2.25pt">
                <v:path arrowok="t"/>
                <v:textbox>
                  <w:txbxContent>
                    <w:p w:rsidR="00A761E4" w:rsidRDefault="00A761E4" w:rsidP="0058190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Burn-In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6B15610F" wp14:editId="2E39747C">
                <wp:simplePos x="0" y="0"/>
                <wp:positionH relativeFrom="margin">
                  <wp:posOffset>1371905</wp:posOffset>
                </wp:positionH>
                <wp:positionV relativeFrom="paragraph">
                  <wp:posOffset>169545</wp:posOffset>
                </wp:positionV>
                <wp:extent cx="932180" cy="733425"/>
                <wp:effectExtent l="19050" t="19050" r="20320" b="28575"/>
                <wp:wrapNone/>
                <wp:docPr id="2662" name="圓角矩形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581909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Final   Functional </w:t>
                            </w:r>
                          </w:p>
                          <w:p w:rsidR="00A761E4" w:rsidRDefault="00A761E4" w:rsidP="00581909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B15610F" id="_x0000_s1158" style="position:absolute;margin-left:108pt;margin-top:13.35pt;width:73.4pt;height:57.75pt;z-index:25328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581909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Final   Functional </w:t>
                      </w:r>
                    </w:p>
                    <w:p w:rsidR="00A761E4" w:rsidRDefault="00A761E4" w:rsidP="00581909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6D369295" wp14:editId="61A260A7">
                <wp:simplePos x="0" y="0"/>
                <wp:positionH relativeFrom="margin">
                  <wp:posOffset>2743937</wp:posOffset>
                </wp:positionH>
                <wp:positionV relativeFrom="paragraph">
                  <wp:posOffset>117196</wp:posOffset>
                </wp:positionV>
                <wp:extent cx="932180" cy="770890"/>
                <wp:effectExtent l="19050" t="19050" r="20320" b="10160"/>
                <wp:wrapNone/>
                <wp:docPr id="2663" name="圓角矩形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58190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FQC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D369295" id="_x0000_s1159" style="position:absolute;margin-left:216.05pt;margin-top:9.25pt;width:73.4pt;height:60.7pt;z-index:2532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" filled="f" strokecolor="#00b0f0" strokeweight="2.25pt">
                <v:path arrowok="t"/>
                <v:textbox>
                  <w:txbxContent>
                    <w:p w:rsidR="00A761E4" w:rsidRDefault="00A761E4" w:rsidP="0058190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FQC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2D62D0B1" wp14:editId="42ECF0F7">
                <wp:simplePos x="0" y="0"/>
                <wp:positionH relativeFrom="margin">
                  <wp:posOffset>4104284</wp:posOffset>
                </wp:positionH>
                <wp:positionV relativeFrom="paragraph">
                  <wp:posOffset>170180</wp:posOffset>
                </wp:positionV>
                <wp:extent cx="932180" cy="770890"/>
                <wp:effectExtent l="19050" t="19050" r="20320" b="10160"/>
                <wp:wrapNone/>
                <wp:docPr id="2664" name="圓角矩形 2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581909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Packing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D62D0B1" id="圓角矩形 2664" o:spid="_x0000_s1160" style="position:absolute;margin-left:323.15pt;margin-top:13.4pt;width:73.4pt;height:60.7pt;z-index:2532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" filled="f" strokecolor="#00b0f0" strokeweight="2.25pt">
                <v:path arrowok="t"/>
                <v:textbox>
                  <w:txbxContent>
                    <w:p w:rsidR="00A761E4" w:rsidRDefault="00A761E4" w:rsidP="00581909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Packing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16E50555" wp14:editId="6B0A39EF">
                <wp:simplePos x="0" y="0"/>
                <wp:positionH relativeFrom="margin">
                  <wp:posOffset>5479796</wp:posOffset>
                </wp:positionH>
                <wp:positionV relativeFrom="paragraph">
                  <wp:posOffset>137160</wp:posOffset>
                </wp:positionV>
                <wp:extent cx="932180" cy="770890"/>
                <wp:effectExtent l="19050" t="19050" r="20320" b="10160"/>
                <wp:wrapNone/>
                <wp:docPr id="2665" name="圓角矩形 2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581909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Ship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6E50555" id="圓角矩形 2665" o:spid="_x0000_s1161" style="position:absolute;margin-left:431.5pt;margin-top:10.8pt;width:73.4pt;height:60.7pt;z-index:2532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" filled="f" strokecolor="#00b0f0" strokeweight="2.25pt">
                <v:path arrowok="t"/>
                <v:textbox>
                  <w:txbxContent>
                    <w:p w:rsidR="00A761E4" w:rsidRDefault="00A761E4" w:rsidP="00581909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Ship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81909" w:rsidRDefault="00581909" w:rsidP="00581909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025D7E8A" wp14:editId="57CC1939">
                <wp:simplePos x="0" y="0"/>
                <wp:positionH relativeFrom="column">
                  <wp:posOffset>962965</wp:posOffset>
                </wp:positionH>
                <wp:positionV relativeFrom="paragraph">
                  <wp:posOffset>142240</wp:posOffset>
                </wp:positionV>
                <wp:extent cx="390525" cy="244475"/>
                <wp:effectExtent l="0" t="0" r="28575" b="22225"/>
                <wp:wrapNone/>
                <wp:docPr id="2666" name="Freeform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5B532B" id="Freeform 223" o:spid="_x0000_s1026" style="position:absolute;margin-left:75.8pt;margin-top:11.2pt;width:30.75pt;height:19.2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4BF0762D" wp14:editId="62F27E5A">
                <wp:simplePos x="0" y="0"/>
                <wp:positionH relativeFrom="column">
                  <wp:posOffset>2336800</wp:posOffset>
                </wp:positionH>
                <wp:positionV relativeFrom="paragraph">
                  <wp:posOffset>134925</wp:posOffset>
                </wp:positionV>
                <wp:extent cx="390525" cy="244475"/>
                <wp:effectExtent l="0" t="0" r="28575" b="22225"/>
                <wp:wrapNone/>
                <wp:docPr id="2667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7A435D" id="Freeform 230" o:spid="_x0000_s1026" style="position:absolute;margin-left:184pt;margin-top:10.6pt;width:30.75pt;height:19.2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0BE63304" wp14:editId="193FDEA5">
                <wp:simplePos x="0" y="0"/>
                <wp:positionH relativeFrom="column">
                  <wp:posOffset>3688004</wp:posOffset>
                </wp:positionH>
                <wp:positionV relativeFrom="paragraph">
                  <wp:posOffset>127025</wp:posOffset>
                </wp:positionV>
                <wp:extent cx="390525" cy="244475"/>
                <wp:effectExtent l="0" t="0" r="28575" b="22225"/>
                <wp:wrapNone/>
                <wp:docPr id="2668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2E535F" id="Freeform 230" o:spid="_x0000_s1026" style="position:absolute;margin-left:290.4pt;margin-top:10pt;width:30.75pt;height:19.25pt;z-index:2532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424D30A4" wp14:editId="264FCF1C">
                <wp:simplePos x="0" y="0"/>
                <wp:positionH relativeFrom="column">
                  <wp:posOffset>5073218</wp:posOffset>
                </wp:positionH>
                <wp:positionV relativeFrom="paragraph">
                  <wp:posOffset>142977</wp:posOffset>
                </wp:positionV>
                <wp:extent cx="390525" cy="244475"/>
                <wp:effectExtent l="0" t="0" r="28575" b="22225"/>
                <wp:wrapNone/>
                <wp:docPr id="2669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428C5B" id="Freeform 230" o:spid="_x0000_s1026" style="position:absolute;margin-left:399.45pt;margin-top:11.25pt;width:30.75pt;height:19.25pt;z-index:2532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</w:p>
    <w:p w:rsidR="00581909" w:rsidRDefault="00581909" w:rsidP="00581909">
      <w:pPr>
        <w:rPr>
          <w:rFonts w:ascii="Calibri" w:hAnsi="Calibri" w:cs="Calibri"/>
          <w:b/>
        </w:rPr>
      </w:pPr>
    </w:p>
    <w:p w:rsidR="007203B8" w:rsidRDefault="007203B8" w:rsidP="007203B8">
      <w:pPr>
        <w:rPr>
          <w:rFonts w:ascii="Calibri" w:hAnsi="Calibri" w:cs="Calibri"/>
          <w:b/>
        </w:rPr>
      </w:pPr>
    </w:p>
    <w:p w:rsidR="0025082A" w:rsidRPr="00303FC2" w:rsidRDefault="0025082A" w:rsidP="00C612E4">
      <w:pPr>
        <w:rPr>
          <w:rFonts w:ascii="Calibri" w:hAnsi="Calibri" w:cs="Calibri"/>
        </w:rPr>
      </w:pPr>
    </w:p>
    <w:p w:rsidR="0025082A" w:rsidRPr="00303FC2" w:rsidRDefault="0025082A" w:rsidP="00C612E4">
      <w:pPr>
        <w:rPr>
          <w:rFonts w:ascii="Calibri" w:hAnsi="Calibri" w:cs="Calibri"/>
        </w:rPr>
      </w:pPr>
    </w:p>
    <w:p w:rsidR="0025082A" w:rsidRPr="00303FC2" w:rsidRDefault="0025082A" w:rsidP="00C612E4">
      <w:pPr>
        <w:rPr>
          <w:rFonts w:ascii="Calibri" w:hAnsi="Calibri" w:cs="Calibri"/>
        </w:rPr>
      </w:pPr>
    </w:p>
    <w:p w:rsidR="002B10A3" w:rsidRPr="00303FC2" w:rsidRDefault="002B10A3" w:rsidP="002B10A3">
      <w:pPr>
        <w:pStyle w:val="a"/>
        <w:spacing w:before="180" w:after="180"/>
      </w:pPr>
      <w:bookmarkStart w:id="65" w:name="_Toc62232051"/>
      <w:r w:rsidRPr="00303FC2">
        <w:t>Procedure</w:t>
      </w:r>
      <w:bookmarkEnd w:id="65"/>
    </w:p>
    <w:p w:rsidR="00E829BB" w:rsidRPr="00303FC2" w:rsidRDefault="002B10A3">
      <w:pPr>
        <w:widowControl/>
        <w:rPr>
          <w:rFonts w:ascii="Calibri" w:eastAsia="標楷體" w:hAnsi="Calibri" w:cs="Calibri"/>
        </w:rPr>
      </w:pPr>
      <w:r>
        <w:rPr>
          <w:rFonts w:ascii="Calibri" w:eastAsia="標楷體" w:hAnsi="Calibri" w:cs="Calibri" w:hint="eastAsia"/>
        </w:rPr>
        <w:t>TBD</w:t>
      </w:r>
      <w:r w:rsidR="0025082A" w:rsidRPr="00303FC2">
        <w:rPr>
          <w:rFonts w:ascii="Calibri" w:eastAsia="標楷體" w:hAnsi="Calibri" w:cs="Calibri"/>
        </w:rPr>
        <w:br w:type="page"/>
      </w:r>
    </w:p>
    <w:p w:rsidR="00221015" w:rsidRDefault="009E2E6C" w:rsidP="00ED1ACA">
      <w:pPr>
        <w:pStyle w:val="10"/>
        <w:spacing w:before="180" w:after="180"/>
      </w:pPr>
      <w:bookmarkStart w:id="66" w:name="_Toc62232052"/>
      <w:r>
        <w:lastRenderedPageBreak/>
        <w:t>Assembly</w:t>
      </w:r>
      <w:bookmarkEnd w:id="66"/>
    </w:p>
    <w:p w:rsidR="009E2E6C" w:rsidRDefault="009E2E6C" w:rsidP="009E2E6C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22137C41" wp14:editId="60929C68">
                <wp:simplePos x="0" y="0"/>
                <wp:positionH relativeFrom="column">
                  <wp:posOffset>995045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670" name="Freeform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24B8C1" id="Freeform 180" o:spid="_x0000_s1026" style="position:absolute;margin-left:78.35pt;margin-top:22.05pt;width:30.75pt;height:19.25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738736F7" wp14:editId="2554A53B">
                <wp:simplePos x="0" y="0"/>
                <wp:positionH relativeFrom="column">
                  <wp:posOffset>980440</wp:posOffset>
                </wp:positionH>
                <wp:positionV relativeFrom="paragraph">
                  <wp:posOffset>289560</wp:posOffset>
                </wp:positionV>
                <wp:extent cx="390525" cy="244475"/>
                <wp:effectExtent l="0" t="0" r="28575" b="22225"/>
                <wp:wrapNone/>
                <wp:docPr id="2671" name="Freeform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A28C26" id="Freeform 181" o:spid="_x0000_s1026" style="position:absolute;margin-left:77.2pt;margin-top:22.8pt;width:30.75pt;height:19.25pt;z-index:2532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3B5399E2" wp14:editId="11433797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672" name="Freeform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ECB8DA" id="Freeform 182" o:spid="_x0000_s1026" style="position:absolute;margin-left:185.95pt;margin-top:22.05pt;width:30.75pt;height:19.25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5AB85014" wp14:editId="6BE50041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673" name="Freeform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279D61" id="Freeform 183" o:spid="_x0000_s1026" style="position:absolute;margin-left:185.95pt;margin-top:22.05pt;width:30.75pt;height:19.2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4B47BA85" wp14:editId="19CB525E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674" name="Freeform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0082BD" id="Freeform 184" o:spid="_x0000_s1026" style="position:absolute;margin-left:293.6pt;margin-top:22.05pt;width:30.75pt;height:19.2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28238FA8" wp14:editId="774AD9A6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675" name="Freeform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F737B6" id="Freeform 185" o:spid="_x0000_s1026" style="position:absolute;margin-left:293.6pt;margin-top:22.05pt;width:30.75pt;height:19.2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0D8CA94C" wp14:editId="684782FA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676" name="Freeform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F73DD9" id="Freeform 186" o:spid="_x0000_s1026" style="position:absolute;margin-left:401.2pt;margin-top:22.05pt;width:30.75pt;height:19.25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1A789DC5" wp14:editId="20494617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677" name="Freeform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C085C7" id="Freeform 187" o:spid="_x0000_s1026" style="position:absolute;margin-left:401.2pt;margin-top:22.05pt;width:30.75pt;height:19.25pt;z-index:2533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01760" behindDoc="0" locked="0" layoutInCell="1" allowOverlap="1" wp14:anchorId="3612AAAF" wp14:editId="052ADC9C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3175" b="1270"/>
                <wp:wrapNone/>
                <wp:docPr id="2678" name="Freeform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E6980C" id="Freeform 188" o:spid="_x0000_s1026" style="position:absolute;margin-left:460.7pt;margin-top:60.55pt;width:19.25pt;height:26.9pt;z-index:2533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" path="m38,r,177l,177r77,38l154,177r-39,l115,,38,xe" stroked="f"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585E08C3" wp14:editId="2A83149B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22225" b="20320"/>
                <wp:wrapNone/>
                <wp:docPr id="2679" name="Freeform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1F92DD" id="Freeform 189" o:spid="_x0000_s1026" style="position:absolute;margin-left:460.7pt;margin-top:60.55pt;width:19.25pt;height:26.9pt;z-index:2533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" path="m38,r,177l,177r77,38l154,177r-39,l115,,38,xe" filled="f" strokecolor="#164326" strokeweight=".25pt">
                <v:stroke endcap="round"/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03808" behindDoc="0" locked="0" layoutInCell="1" allowOverlap="1" wp14:anchorId="01BA4A24" wp14:editId="62BAF3A9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680" name="Freeform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EB64B" id="Freeform 204" o:spid="_x0000_s1026" style="position:absolute;margin-left:398.5pt;margin-top:107.75pt;width:30.75pt;height:19.25pt;z-index:2533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" path="m246,38l38,38,38,,,77r38,77l38,115r208,l246,38xe" stroked="f"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39227729" wp14:editId="7A42256D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681" name="Freeform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32E614" id="Freeform 205" o:spid="_x0000_s1026" style="position:absolute;margin-left:398.5pt;margin-top:107.75pt;width:30.75pt;height:19.25pt;z-index:2533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" path="m246,38l38,38,38,,,77r38,77l38,115r208,l246,38xe" filled="f" strokecolor="#164326" strokeweight=".25pt">
                <v:stroke endcap="round"/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56A2B604" wp14:editId="3B2D9530">
                <wp:simplePos x="0" y="0"/>
                <wp:positionH relativeFrom="column">
                  <wp:posOffset>3694430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682" name="Freeform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A63E4C" id="Freeform 209" o:spid="_x0000_s1026" style="position:absolute;margin-left:290.9pt;margin-top:107.75pt;width:30.75pt;height:19.2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5EC13531" wp14:editId="35228213">
                <wp:simplePos x="0" y="0"/>
                <wp:positionH relativeFrom="column">
                  <wp:posOffset>2327275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683" name="Freeform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988CA5" id="Freeform 215" o:spid="_x0000_s1026" style="position:absolute;margin-left:183.25pt;margin-top:107.75pt;width:30.75pt;height:19.2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07E4F49D" wp14:editId="7588D91D">
                <wp:simplePos x="0" y="0"/>
                <wp:positionH relativeFrom="column">
                  <wp:posOffset>385445</wp:posOffset>
                </wp:positionH>
                <wp:positionV relativeFrom="paragraph">
                  <wp:posOffset>1842135</wp:posOffset>
                </wp:positionV>
                <wp:extent cx="244475" cy="341630"/>
                <wp:effectExtent l="0" t="0" r="3175" b="1270"/>
                <wp:wrapNone/>
                <wp:docPr id="2684" name="Freeform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9AFC79" id="Freeform 217" o:spid="_x0000_s1026" style="position:absolute;margin-left:30.35pt;margin-top:145.05pt;width:19.25pt;height:26.9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" path="m39,r,177l,177r77,38l154,177r-39,l115,,39,xe" stroked="f">
                <v:path arrowok="t" o:connecttype="custom" o:connectlocs="61913,0;61913,281249;0,281249;122238,341630;244475,281249;182563,281249;182563,0;61913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1DFE2293" wp14:editId="398130C1">
                <wp:simplePos x="0" y="0"/>
                <wp:positionH relativeFrom="column">
                  <wp:posOffset>948055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685" name="Freeform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68BE4D" id="Freeform 222" o:spid="_x0000_s1026" style="position:absolute;margin-left:74.65pt;margin-top:191.2pt;width:30.75pt;height:19.25pt;z-index:2533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2C381D4D" wp14:editId="7FC8EDDB">
                <wp:simplePos x="0" y="0"/>
                <wp:positionH relativeFrom="column">
                  <wp:posOffset>2361565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686" name="Freeform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6DAB0C" id="Freeform 229" o:spid="_x0000_s1026" style="position:absolute;margin-left:185.95pt;margin-top:191.2pt;width:30.75pt;height:19.2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5A59F76C" wp14:editId="4875D6A8">
                <wp:simplePos x="0" y="0"/>
                <wp:positionH relativeFrom="column">
                  <wp:posOffset>3728720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687" name="Freeform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64E185" id="Freeform 235" o:spid="_x0000_s1026" style="position:absolute;margin-left:293.6pt;margin-top:191.2pt;width:30.75pt;height:19.2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6BB8BE80" wp14:editId="29711BAE">
                <wp:simplePos x="0" y="0"/>
                <wp:positionH relativeFrom="column">
                  <wp:posOffset>5095240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688" name="Freeform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68C211" id="Freeform 240" o:spid="_x0000_s1026" style="position:absolute;margin-left:401.2pt;margin-top:191.2pt;width:30.75pt;height:19.25pt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733F9A54" wp14:editId="6A108A97">
                <wp:simplePos x="0" y="0"/>
                <wp:positionH relativeFrom="column">
                  <wp:posOffset>1412240</wp:posOffset>
                </wp:positionH>
                <wp:positionV relativeFrom="paragraph">
                  <wp:posOffset>30480</wp:posOffset>
                </wp:positionV>
                <wp:extent cx="932180" cy="733425"/>
                <wp:effectExtent l="19050" t="19050" r="20320" b="28575"/>
                <wp:wrapNone/>
                <wp:docPr id="2689" name="圓角矩形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Solder Paste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33F9A54" id="_x0000_s1162" style="position:absolute;margin-left:111.2pt;margin-top:2.4pt;width:73.4pt;height:57.75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Solder Paste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17A1A949" wp14:editId="2FE8149C">
                <wp:simplePos x="0" y="0"/>
                <wp:positionH relativeFrom="column">
                  <wp:posOffset>8255</wp:posOffset>
                </wp:positionH>
                <wp:positionV relativeFrom="paragraph">
                  <wp:posOffset>1270</wp:posOffset>
                </wp:positionV>
                <wp:extent cx="932180" cy="733425"/>
                <wp:effectExtent l="19050" t="19050" r="20320" b="28575"/>
                <wp:wrapNone/>
                <wp:docPr id="2690" name="圓角矩形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Prepare Material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7A1A949" id="_x0000_s1163" style="position:absolute;margin-left:.65pt;margin-top:.1pt;width:73.4pt;height:57.75pt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Prepare Material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756B7C43" wp14:editId="378AFD24">
                <wp:simplePos x="0" y="0"/>
                <wp:positionH relativeFrom="column">
                  <wp:posOffset>2766060</wp:posOffset>
                </wp:positionH>
                <wp:positionV relativeFrom="paragraph">
                  <wp:posOffset>30480</wp:posOffset>
                </wp:positionV>
                <wp:extent cx="932180" cy="733425"/>
                <wp:effectExtent l="19050" t="19050" r="20320" b="28575"/>
                <wp:wrapNone/>
                <wp:docPr id="2691" name="圓角矩形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SPI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56B7C43" id="_x0000_s1164" style="position:absolute;margin-left:217.8pt;margin-top:2.4pt;width:73.4pt;height:57.75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SPI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6A1E3002" wp14:editId="2324A614">
                <wp:simplePos x="0" y="0"/>
                <wp:positionH relativeFrom="column">
                  <wp:posOffset>4126230</wp:posOffset>
                </wp:positionH>
                <wp:positionV relativeFrom="paragraph">
                  <wp:posOffset>38100</wp:posOffset>
                </wp:positionV>
                <wp:extent cx="932180" cy="733425"/>
                <wp:effectExtent l="19050" t="19050" r="20320" b="28575"/>
                <wp:wrapNone/>
                <wp:docPr id="2692" name="圓角矩形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SMT 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A1E3002" id="_x0000_s1165" style="position:absolute;margin-left:324.9pt;margin-top:3pt;width:73.4pt;height:57.75pt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SMT 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50040F94" wp14:editId="46D67117">
                <wp:simplePos x="0" y="0"/>
                <wp:positionH relativeFrom="column">
                  <wp:posOffset>5487035</wp:posOffset>
                </wp:positionH>
                <wp:positionV relativeFrom="paragraph">
                  <wp:posOffset>38100</wp:posOffset>
                </wp:positionV>
                <wp:extent cx="932180" cy="733425"/>
                <wp:effectExtent l="19050" t="19050" r="20320" b="28575"/>
                <wp:wrapNone/>
                <wp:docPr id="2693" name="圓角矩形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AOI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0040F94" id="_x0000_s1166" style="position:absolute;margin-left:432.05pt;margin-top:3pt;width:73.4pt;height:57.75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AOI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2BBD4E68" wp14:editId="1875B776">
                <wp:simplePos x="0" y="0"/>
                <wp:positionH relativeFrom="column">
                  <wp:posOffset>5464810</wp:posOffset>
                </wp:positionH>
                <wp:positionV relativeFrom="paragraph">
                  <wp:posOffset>1120775</wp:posOffset>
                </wp:positionV>
                <wp:extent cx="948690" cy="715010"/>
                <wp:effectExtent l="19050" t="19050" r="22860" b="27940"/>
                <wp:wrapNone/>
                <wp:docPr id="2694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X-Ray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BBD4E68" id="_x0000_s1167" style="position:absolute;margin-left:430.3pt;margin-top:88.25pt;width:74.7pt;height:56.3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X-Ray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30432" behindDoc="0" locked="0" layoutInCell="1" allowOverlap="1" wp14:anchorId="770BEEE0" wp14:editId="1FD7EC61">
                <wp:simplePos x="0" y="0"/>
                <wp:positionH relativeFrom="column">
                  <wp:posOffset>948055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695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BB56A2" id="Freeform 216" o:spid="_x0000_s1026" style="position:absolute;margin-left:74.65pt;margin-top:107.75pt;width:30.75pt;height:19.25pt;z-index:2533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9E2E6C" w:rsidRDefault="009E2E6C" w:rsidP="009E2E6C">
      <w:pPr>
        <w:rPr>
          <w:rFonts w:ascii="Calibri" w:hAnsi="Calibri" w:cs="Calibri"/>
          <w:b/>
        </w:rPr>
      </w:pPr>
    </w:p>
    <w:p w:rsidR="009E2E6C" w:rsidRDefault="009E2E6C" w:rsidP="009E2E6C">
      <w:pPr>
        <w:rPr>
          <w:rFonts w:ascii="Calibri" w:hAnsi="Calibri" w:cs="Calibri"/>
          <w:b/>
        </w:rPr>
      </w:pPr>
    </w:p>
    <w:p w:rsidR="009E2E6C" w:rsidRDefault="009E2E6C" w:rsidP="009E2E6C">
      <w:pPr>
        <w:rPr>
          <w:rFonts w:ascii="Calibri" w:hAnsi="Calibri" w:cs="Calibri"/>
          <w:b/>
        </w:rPr>
      </w:pPr>
    </w:p>
    <w:p w:rsidR="009E2E6C" w:rsidRDefault="009E2E6C" w:rsidP="009E2E6C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39941962" wp14:editId="019E9DC5">
                <wp:simplePos x="0" y="0"/>
                <wp:positionH relativeFrom="margin">
                  <wp:posOffset>2744140</wp:posOffset>
                </wp:positionH>
                <wp:positionV relativeFrom="paragraph">
                  <wp:posOffset>199111</wp:posOffset>
                </wp:positionV>
                <wp:extent cx="932180" cy="744855"/>
                <wp:effectExtent l="19050" t="19050" r="20320" b="17145"/>
                <wp:wrapNone/>
                <wp:docPr id="2696" name="圓角矩形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ICT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9941962" id="_x0000_s1168" style="position:absolute;margin-left:216.05pt;margin-top:15.7pt;width:73.4pt;height:58.65pt;z-index:2533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ICT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3D1747E3" wp14:editId="412DA795">
                <wp:simplePos x="0" y="0"/>
                <wp:positionH relativeFrom="column">
                  <wp:posOffset>1358138</wp:posOffset>
                </wp:positionH>
                <wp:positionV relativeFrom="paragraph">
                  <wp:posOffset>215621</wp:posOffset>
                </wp:positionV>
                <wp:extent cx="932180" cy="744855"/>
                <wp:effectExtent l="19050" t="19050" r="20320" b="17145"/>
                <wp:wrapNone/>
                <wp:docPr id="2697" name="圓角矩形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Assembly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D1747E3" id="_x0000_s1169" style="position:absolute;margin-left:106.95pt;margin-top:17pt;width:73.4pt;height:58.6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" fillcolor="#92d050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Assembly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0F82D573" wp14:editId="294359D8">
                <wp:simplePos x="0" y="0"/>
                <wp:positionH relativeFrom="margin">
                  <wp:align>left</wp:align>
                </wp:positionH>
                <wp:positionV relativeFrom="paragraph">
                  <wp:posOffset>196850</wp:posOffset>
                </wp:positionV>
                <wp:extent cx="932180" cy="763270"/>
                <wp:effectExtent l="19050" t="19050" r="20320" b="17780"/>
                <wp:wrapNone/>
                <wp:docPr id="2698" name="圓角矩形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6327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PCBA Functional 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F82D573" id="_x0000_s1170" style="position:absolute;margin-left:0;margin-top:15.5pt;width:73.4pt;height:60.1pt;z-index:253326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PCBA Functional 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9E2E6C" w:rsidRDefault="009E2E6C" w:rsidP="009E2E6C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17DA8EBC" wp14:editId="36A27EEA">
                <wp:simplePos x="0" y="0"/>
                <wp:positionH relativeFrom="column">
                  <wp:posOffset>4119397</wp:posOffset>
                </wp:positionH>
                <wp:positionV relativeFrom="paragraph">
                  <wp:posOffset>21717</wp:posOffset>
                </wp:positionV>
                <wp:extent cx="948690" cy="715010"/>
                <wp:effectExtent l="19050" t="19050" r="22860" b="27940"/>
                <wp:wrapNone/>
                <wp:docPr id="2699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Wavesolder</w:t>
                            </w:r>
                            <w:proofErr w:type="spellEnd"/>
                          </w:p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7DA8EBC" id="_x0000_s1171" style="position:absolute;margin-left:324.35pt;margin-top:1.7pt;width:74.7pt;height:56.3pt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Wavesolder</w:t>
                      </w:r>
                      <w:proofErr w:type="spellEnd"/>
                    </w:p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12EBAED4" wp14:editId="769EA9FE">
                <wp:simplePos x="0" y="0"/>
                <wp:positionH relativeFrom="column">
                  <wp:posOffset>2303145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700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1303A3" id="Freeform 216" o:spid="_x0000_s1026" style="position:absolute;margin-left:181.35pt;margin-top:17.75pt;width:30.75pt;height:19.2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3FEC7135" wp14:editId="6CBFC283">
                <wp:simplePos x="0" y="0"/>
                <wp:positionH relativeFrom="column">
                  <wp:posOffset>3684905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701" name="Freeform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E64519" id="Freeform 210" o:spid="_x0000_s1026" style="position:absolute;margin-left:290.15pt;margin-top:17.75pt;width:30.75pt;height:19.2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9E2E6C" w:rsidRDefault="009E2E6C" w:rsidP="009E2E6C">
      <w:pPr>
        <w:rPr>
          <w:rFonts w:ascii="Calibri" w:hAnsi="Calibri" w:cs="Calibri"/>
          <w:b/>
        </w:rPr>
      </w:pPr>
    </w:p>
    <w:p w:rsidR="009E2E6C" w:rsidRDefault="009E2E6C" w:rsidP="009E2E6C">
      <w:pPr>
        <w:rPr>
          <w:rFonts w:ascii="Calibri" w:hAnsi="Calibri" w:cs="Calibri"/>
          <w:b/>
        </w:rPr>
      </w:pPr>
    </w:p>
    <w:p w:rsidR="009E2E6C" w:rsidRDefault="009E2E6C" w:rsidP="009E2E6C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139607A4" wp14:editId="7DAFCF5A">
                <wp:simplePos x="0" y="0"/>
                <wp:positionH relativeFrom="column">
                  <wp:posOffset>417906</wp:posOffset>
                </wp:positionH>
                <wp:positionV relativeFrom="paragraph">
                  <wp:posOffset>96697</wp:posOffset>
                </wp:positionV>
                <wp:extent cx="215214" cy="261163"/>
                <wp:effectExtent l="0" t="0" r="13970" b="24765"/>
                <wp:wrapNone/>
                <wp:docPr id="2702" name="Freeform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5214" cy="261163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C91A53" id="Freeform 218" o:spid="_x0000_s1026" style="position:absolute;margin-left:32.9pt;margin-top:7.6pt;width:16.95pt;height:20.5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" path="m39,r,177l,177r77,38l154,177r-39,l115,,39,xe" filled="f" strokecolor="#164326" strokeweight=".25pt">
                <v:stroke endcap="round"/>
                <v:path arrowok="t" o:connecttype="custom" o:connectlocs="54502,0;54502,215004;0,215004;107607,261163;215214,215004;160712,215004;160712,0;54502,0" o:connectangles="0,0,0,0,0,0,0,0"/>
              </v:shape>
            </w:pict>
          </mc:Fallback>
        </mc:AlternateContent>
      </w:r>
    </w:p>
    <w:p w:rsidR="009E2E6C" w:rsidRDefault="009E2E6C" w:rsidP="009E2E6C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5CB2B969" wp14:editId="4F7FEBF4">
                <wp:simplePos x="0" y="0"/>
                <wp:positionH relativeFrom="margin">
                  <wp:posOffset>52146</wp:posOffset>
                </wp:positionH>
                <wp:positionV relativeFrom="paragraph">
                  <wp:posOffset>189967</wp:posOffset>
                </wp:positionV>
                <wp:extent cx="865835" cy="719176"/>
                <wp:effectExtent l="19050" t="19050" r="10795" b="24130"/>
                <wp:wrapNone/>
                <wp:docPr id="2703" name="圓角矩形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5835" cy="71917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Burn-In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CB2B969" id="_x0000_s1172" style="position:absolute;margin-left:4.1pt;margin-top:14.95pt;width:68.2pt;height:56.65pt;z-index:25332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Burn-In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798BBE50" wp14:editId="0110F8A1">
                <wp:simplePos x="0" y="0"/>
                <wp:positionH relativeFrom="margin">
                  <wp:posOffset>1371905</wp:posOffset>
                </wp:positionH>
                <wp:positionV relativeFrom="paragraph">
                  <wp:posOffset>169545</wp:posOffset>
                </wp:positionV>
                <wp:extent cx="932180" cy="733425"/>
                <wp:effectExtent l="19050" t="19050" r="20320" b="28575"/>
                <wp:wrapNone/>
                <wp:docPr id="2704" name="圓角矩形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Final   Functional </w:t>
                            </w:r>
                          </w:p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98BBE50" id="_x0000_s1173" style="position:absolute;margin-left:108pt;margin-top:13.35pt;width:73.4pt;height:57.75pt;z-index:25332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Final   Functional </w:t>
                      </w:r>
                    </w:p>
                    <w:p w:rsidR="00A761E4" w:rsidRDefault="00A761E4" w:rsidP="009E2E6C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031EEBD1" wp14:editId="544974A9">
                <wp:simplePos x="0" y="0"/>
                <wp:positionH relativeFrom="margin">
                  <wp:posOffset>2743937</wp:posOffset>
                </wp:positionH>
                <wp:positionV relativeFrom="paragraph">
                  <wp:posOffset>117196</wp:posOffset>
                </wp:positionV>
                <wp:extent cx="932180" cy="770890"/>
                <wp:effectExtent l="19050" t="19050" r="20320" b="10160"/>
                <wp:wrapNone/>
                <wp:docPr id="2705" name="圓角矩形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FQC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31EEBD1" id="_x0000_s1174" style="position:absolute;margin-left:216.05pt;margin-top:9.25pt;width:73.4pt;height:60.7pt;z-index:25332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FQC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210D6487" wp14:editId="19D65434">
                <wp:simplePos x="0" y="0"/>
                <wp:positionH relativeFrom="margin">
                  <wp:posOffset>4104284</wp:posOffset>
                </wp:positionH>
                <wp:positionV relativeFrom="paragraph">
                  <wp:posOffset>170180</wp:posOffset>
                </wp:positionV>
                <wp:extent cx="932180" cy="770890"/>
                <wp:effectExtent l="19050" t="19050" r="20320" b="10160"/>
                <wp:wrapNone/>
                <wp:docPr id="2706" name="圓角矩形 2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Packing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10D6487" id="圓角矩形 2706" o:spid="_x0000_s1175" style="position:absolute;margin-left:323.15pt;margin-top:13.4pt;width:73.4pt;height:60.7pt;z-index:25333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Packing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4E691B77" wp14:editId="314F967F">
                <wp:simplePos x="0" y="0"/>
                <wp:positionH relativeFrom="margin">
                  <wp:posOffset>5479796</wp:posOffset>
                </wp:positionH>
                <wp:positionV relativeFrom="paragraph">
                  <wp:posOffset>137160</wp:posOffset>
                </wp:positionV>
                <wp:extent cx="932180" cy="770890"/>
                <wp:effectExtent l="19050" t="19050" r="20320" b="10160"/>
                <wp:wrapNone/>
                <wp:docPr id="2707" name="圓角矩形 2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Ship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E691B77" id="圓角矩形 2707" o:spid="_x0000_s1176" style="position:absolute;margin-left:431.5pt;margin-top:10.8pt;width:73.4pt;height:60.7pt;z-index:25333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Ship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9E2E6C" w:rsidRDefault="009E2E6C" w:rsidP="009E2E6C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554D600D" wp14:editId="146AAB5E">
                <wp:simplePos x="0" y="0"/>
                <wp:positionH relativeFrom="column">
                  <wp:posOffset>962965</wp:posOffset>
                </wp:positionH>
                <wp:positionV relativeFrom="paragraph">
                  <wp:posOffset>142240</wp:posOffset>
                </wp:positionV>
                <wp:extent cx="390525" cy="244475"/>
                <wp:effectExtent l="0" t="0" r="28575" b="22225"/>
                <wp:wrapNone/>
                <wp:docPr id="2708" name="Freeform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3CB839" id="Freeform 223" o:spid="_x0000_s1026" style="position:absolute;margin-left:75.8pt;margin-top:11.2pt;width:30.75pt;height:19.25pt;z-index:2533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5B3CE40D" wp14:editId="4A05BBAF">
                <wp:simplePos x="0" y="0"/>
                <wp:positionH relativeFrom="column">
                  <wp:posOffset>2336800</wp:posOffset>
                </wp:positionH>
                <wp:positionV relativeFrom="paragraph">
                  <wp:posOffset>134925</wp:posOffset>
                </wp:positionV>
                <wp:extent cx="390525" cy="244475"/>
                <wp:effectExtent l="0" t="0" r="28575" b="22225"/>
                <wp:wrapNone/>
                <wp:docPr id="2709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23B2BF" id="Freeform 230" o:spid="_x0000_s1026" style="position:absolute;margin-left:184pt;margin-top:10.6pt;width:30.75pt;height:19.2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32480" behindDoc="0" locked="0" layoutInCell="1" allowOverlap="1" wp14:anchorId="58FE172B" wp14:editId="26CBAA5C">
                <wp:simplePos x="0" y="0"/>
                <wp:positionH relativeFrom="column">
                  <wp:posOffset>3688004</wp:posOffset>
                </wp:positionH>
                <wp:positionV relativeFrom="paragraph">
                  <wp:posOffset>127025</wp:posOffset>
                </wp:positionV>
                <wp:extent cx="390525" cy="244475"/>
                <wp:effectExtent l="0" t="0" r="28575" b="22225"/>
                <wp:wrapNone/>
                <wp:docPr id="2710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F880CE" id="Freeform 230" o:spid="_x0000_s1026" style="position:absolute;margin-left:290.4pt;margin-top:10pt;width:30.75pt;height:19.25pt;z-index:2533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34528" behindDoc="0" locked="0" layoutInCell="1" allowOverlap="1" wp14:anchorId="6E5347D0" wp14:editId="0BF6DFD7">
                <wp:simplePos x="0" y="0"/>
                <wp:positionH relativeFrom="column">
                  <wp:posOffset>5073218</wp:posOffset>
                </wp:positionH>
                <wp:positionV relativeFrom="paragraph">
                  <wp:posOffset>142977</wp:posOffset>
                </wp:positionV>
                <wp:extent cx="390525" cy="244475"/>
                <wp:effectExtent l="0" t="0" r="28575" b="22225"/>
                <wp:wrapNone/>
                <wp:docPr id="2711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4C8DE7" id="Freeform 230" o:spid="_x0000_s1026" style="position:absolute;margin-left:399.45pt;margin-top:11.25pt;width:30.75pt;height:19.25pt;z-index:2533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</w:p>
    <w:p w:rsidR="009E2E6C" w:rsidRDefault="009E2E6C" w:rsidP="009E2E6C">
      <w:pPr>
        <w:rPr>
          <w:rFonts w:ascii="Calibri" w:hAnsi="Calibri" w:cs="Calibri"/>
          <w:b/>
        </w:rPr>
      </w:pPr>
    </w:p>
    <w:p w:rsidR="009E2E6C" w:rsidRDefault="009E2E6C" w:rsidP="009E2E6C">
      <w:pPr>
        <w:rPr>
          <w:rFonts w:ascii="Calibri" w:hAnsi="Calibri" w:cs="Calibri"/>
          <w:b/>
        </w:rPr>
      </w:pPr>
    </w:p>
    <w:p w:rsidR="007203B8" w:rsidRDefault="007203B8" w:rsidP="007203B8">
      <w:pPr>
        <w:rPr>
          <w:rFonts w:ascii="Calibri" w:hAnsi="Calibri" w:cs="Calibri"/>
          <w:b/>
        </w:rPr>
      </w:pPr>
    </w:p>
    <w:p w:rsidR="007203B8" w:rsidRPr="007203B8" w:rsidRDefault="007203B8" w:rsidP="007203B8"/>
    <w:p w:rsidR="00832178" w:rsidRPr="00303FC2" w:rsidRDefault="009E2E6C" w:rsidP="00ED1ACA">
      <w:pPr>
        <w:pStyle w:val="a"/>
        <w:spacing w:before="180" w:after="180"/>
      </w:pPr>
      <w:r w:rsidRPr="009E2E6C">
        <w:t xml:space="preserve"> </w:t>
      </w:r>
      <w:bookmarkStart w:id="67" w:name="_Toc62232053"/>
      <w:r>
        <w:t>Assembly following mechanical</w:t>
      </w:r>
      <w:r w:rsidRPr="00303FC2">
        <w:t xml:space="preserve"> components:</w:t>
      </w:r>
      <w:bookmarkEnd w:id="6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03"/>
        <w:gridCol w:w="1980"/>
        <w:gridCol w:w="3413"/>
        <w:gridCol w:w="2011"/>
        <w:gridCol w:w="1987"/>
      </w:tblGrid>
      <w:tr w:rsidR="009E2E6C" w:rsidRPr="00303FC2" w:rsidTr="003A210F">
        <w:tc>
          <w:tcPr>
            <w:tcW w:w="814" w:type="dxa"/>
          </w:tcPr>
          <w:p w:rsidR="009E2E6C" w:rsidRPr="00A61CC5" w:rsidRDefault="009E2E6C" w:rsidP="009E2E6C">
            <w:pPr>
              <w:widowControl/>
              <w:rPr>
                <w:rFonts w:ascii="Calibri" w:eastAsia="標楷體" w:hAnsi="Calibri" w:cs="Calibri"/>
                <w:b/>
                <w:sz w:val="18"/>
                <w:szCs w:val="18"/>
              </w:rPr>
            </w:pPr>
            <w:r w:rsidRPr="00A61CC5">
              <w:rPr>
                <w:rFonts w:ascii="Calibri" w:eastAsia="標楷體" w:hAnsi="Calibri" w:cs="Calibri"/>
                <w:b/>
                <w:sz w:val="18"/>
                <w:szCs w:val="18"/>
              </w:rPr>
              <w:t>Item</w:t>
            </w:r>
          </w:p>
        </w:tc>
        <w:tc>
          <w:tcPr>
            <w:tcW w:w="2016" w:type="dxa"/>
          </w:tcPr>
          <w:p w:rsidR="009E2E6C" w:rsidRPr="00A61CC5" w:rsidRDefault="009E2E6C" w:rsidP="009E2E6C">
            <w:pPr>
              <w:widowControl/>
              <w:rPr>
                <w:rFonts w:ascii="Calibri" w:eastAsia="標楷體" w:hAnsi="Calibri" w:cs="Calibri"/>
                <w:b/>
                <w:sz w:val="18"/>
                <w:szCs w:val="18"/>
              </w:rPr>
            </w:pPr>
            <w:r w:rsidRPr="00A61CC5">
              <w:rPr>
                <w:rFonts w:ascii="Calibri" w:eastAsia="標楷體" w:hAnsi="Calibri" w:cs="Calibri"/>
                <w:b/>
                <w:sz w:val="18"/>
                <w:szCs w:val="18"/>
              </w:rPr>
              <w:t>Components</w:t>
            </w:r>
          </w:p>
        </w:tc>
        <w:tc>
          <w:tcPr>
            <w:tcW w:w="3288" w:type="dxa"/>
          </w:tcPr>
          <w:p w:rsidR="009E2E6C" w:rsidRPr="00A61CC5" w:rsidRDefault="009E2E6C" w:rsidP="009E2E6C">
            <w:pPr>
              <w:widowControl/>
              <w:rPr>
                <w:rFonts w:ascii="Calibri" w:eastAsia="標楷體" w:hAnsi="Calibri" w:cs="Calibri"/>
                <w:b/>
                <w:sz w:val="18"/>
                <w:szCs w:val="18"/>
              </w:rPr>
            </w:pPr>
            <w:r w:rsidRPr="00A61CC5">
              <w:rPr>
                <w:rFonts w:ascii="Calibri" w:eastAsia="標楷體" w:hAnsi="Calibri" w:cs="Calibri"/>
                <w:b/>
                <w:sz w:val="18"/>
                <w:szCs w:val="18"/>
              </w:rPr>
              <w:t>Description</w:t>
            </w:r>
          </w:p>
        </w:tc>
        <w:tc>
          <w:tcPr>
            <w:tcW w:w="2038" w:type="dxa"/>
          </w:tcPr>
          <w:p w:rsidR="009E2E6C" w:rsidRPr="00A61CC5" w:rsidRDefault="009E2E6C" w:rsidP="009E2E6C">
            <w:pPr>
              <w:widowControl/>
              <w:rPr>
                <w:rFonts w:ascii="Calibri" w:eastAsia="標楷體" w:hAnsi="Calibri" w:cs="Calibri"/>
                <w:b/>
                <w:sz w:val="18"/>
                <w:szCs w:val="18"/>
              </w:rPr>
            </w:pPr>
            <w:r w:rsidRPr="00A61CC5">
              <w:rPr>
                <w:rFonts w:ascii="Calibri" w:eastAsia="標楷體" w:hAnsi="Calibri" w:cs="Calibri"/>
                <w:b/>
                <w:sz w:val="18"/>
                <w:szCs w:val="18"/>
              </w:rPr>
              <w:t>WNC Part Number</w:t>
            </w:r>
          </w:p>
        </w:tc>
        <w:tc>
          <w:tcPr>
            <w:tcW w:w="2038" w:type="dxa"/>
          </w:tcPr>
          <w:p w:rsidR="009E2E6C" w:rsidRPr="00A61CC5" w:rsidRDefault="009E2E6C" w:rsidP="009E2E6C">
            <w:pPr>
              <w:widowControl/>
              <w:rPr>
                <w:rFonts w:ascii="Calibri" w:eastAsia="標楷體" w:hAnsi="Calibri" w:cs="Calibri"/>
                <w:b/>
                <w:sz w:val="18"/>
                <w:szCs w:val="18"/>
              </w:rPr>
            </w:pPr>
            <w:r w:rsidRPr="00A61CC5">
              <w:rPr>
                <w:rFonts w:ascii="Calibri" w:eastAsia="標楷體" w:hAnsi="Calibri" w:cs="Calibri"/>
                <w:b/>
                <w:sz w:val="18"/>
                <w:szCs w:val="18"/>
              </w:rPr>
              <w:t>Location</w:t>
            </w:r>
          </w:p>
        </w:tc>
      </w:tr>
      <w:tr w:rsidR="009E2E6C" w:rsidRPr="00303FC2" w:rsidTr="003A210F">
        <w:tc>
          <w:tcPr>
            <w:tcW w:w="814" w:type="dxa"/>
          </w:tcPr>
          <w:p w:rsidR="009E2E6C" w:rsidRPr="003A210F" w:rsidRDefault="009E2E6C" w:rsidP="003A210F">
            <w:pPr>
              <w:pStyle w:val="ae"/>
              <w:widowControl/>
              <w:numPr>
                <w:ilvl w:val="0"/>
                <w:numId w:val="84"/>
              </w:numPr>
              <w:ind w:leftChars="0"/>
              <w:rPr>
                <w:rFonts w:ascii="Calibri" w:eastAsia="標楷體" w:hAnsi="Calibri" w:cs="Calibri"/>
                <w:sz w:val="18"/>
                <w:szCs w:val="18"/>
              </w:rPr>
            </w:pPr>
          </w:p>
        </w:tc>
        <w:tc>
          <w:tcPr>
            <w:tcW w:w="2016" w:type="dxa"/>
          </w:tcPr>
          <w:p w:rsidR="009E2E6C" w:rsidRPr="00A61CC5" w:rsidRDefault="009E2E6C" w:rsidP="009E2E6C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  <w:r>
              <w:rPr>
                <w:rFonts w:ascii="Calibri" w:eastAsia="標楷體" w:hAnsi="Calibri" w:cs="Calibri" w:hint="eastAsia"/>
                <w:sz w:val="18"/>
                <w:szCs w:val="18"/>
              </w:rPr>
              <w:t>He</w:t>
            </w:r>
            <w:r>
              <w:rPr>
                <w:rFonts w:ascii="Calibri" w:eastAsia="標楷體" w:hAnsi="Calibri" w:cs="Calibri"/>
                <w:sz w:val="18"/>
                <w:szCs w:val="18"/>
              </w:rPr>
              <w:t>atsink</w:t>
            </w:r>
            <w:r w:rsidR="005452C0">
              <w:rPr>
                <w:rFonts w:ascii="Calibri" w:eastAsia="標楷體" w:hAnsi="Calibri" w:cs="Calibri"/>
                <w:sz w:val="18"/>
                <w:szCs w:val="18"/>
              </w:rPr>
              <w:t xml:space="preserve"> for 1 Slot</w:t>
            </w:r>
          </w:p>
        </w:tc>
        <w:tc>
          <w:tcPr>
            <w:tcW w:w="3288" w:type="dxa"/>
          </w:tcPr>
          <w:p w:rsidR="009E2E6C" w:rsidRPr="00A61CC5" w:rsidRDefault="003A210F" w:rsidP="009E2E6C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  <w:r>
              <w:rPr>
                <w:rFonts w:ascii="Calibri" w:eastAsia="標楷體" w:hAnsi="Calibri" w:cs="Calibri" w:hint="eastAsia"/>
                <w:sz w:val="18"/>
                <w:szCs w:val="18"/>
              </w:rPr>
              <w:t>1 slot heatsink</w:t>
            </w:r>
            <w:r>
              <w:rPr>
                <w:rFonts w:ascii="Calibri" w:eastAsia="標楷體" w:hAnsi="Calibri" w:cs="Calibri"/>
                <w:sz w:val="18"/>
                <w:szCs w:val="18"/>
              </w:rPr>
              <w:t xml:space="preserve"> with 4 screws</w:t>
            </w:r>
          </w:p>
        </w:tc>
        <w:tc>
          <w:tcPr>
            <w:tcW w:w="2038" w:type="dxa"/>
          </w:tcPr>
          <w:p w:rsidR="009E2E6C" w:rsidRPr="00A61CC5" w:rsidRDefault="003A210F" w:rsidP="009E2E6C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  <w:r w:rsidRPr="003A210F">
              <w:rPr>
                <w:rFonts w:ascii="Calibri" w:eastAsia="標楷體" w:hAnsi="Calibri" w:cs="Calibri"/>
                <w:sz w:val="18"/>
                <w:szCs w:val="18"/>
              </w:rPr>
              <w:t>3E.00009.111ST</w:t>
            </w:r>
          </w:p>
        </w:tc>
        <w:tc>
          <w:tcPr>
            <w:tcW w:w="2038" w:type="dxa"/>
          </w:tcPr>
          <w:p w:rsidR="009E2E6C" w:rsidRPr="00A61CC5" w:rsidRDefault="009E2E6C" w:rsidP="009E2E6C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</w:p>
        </w:tc>
      </w:tr>
      <w:tr w:rsidR="005F77AF" w:rsidRPr="00303FC2" w:rsidTr="003A210F">
        <w:tc>
          <w:tcPr>
            <w:tcW w:w="814" w:type="dxa"/>
          </w:tcPr>
          <w:p w:rsidR="005F77AF" w:rsidRPr="003A210F" w:rsidRDefault="005F77AF" w:rsidP="003A210F">
            <w:pPr>
              <w:pStyle w:val="ae"/>
              <w:widowControl/>
              <w:numPr>
                <w:ilvl w:val="0"/>
                <w:numId w:val="84"/>
              </w:numPr>
              <w:ind w:leftChars="0"/>
              <w:rPr>
                <w:rFonts w:ascii="Calibri" w:eastAsia="標楷體" w:hAnsi="Calibri" w:cs="Calibri"/>
                <w:sz w:val="18"/>
                <w:szCs w:val="18"/>
              </w:rPr>
            </w:pPr>
          </w:p>
        </w:tc>
        <w:tc>
          <w:tcPr>
            <w:tcW w:w="2016" w:type="dxa"/>
          </w:tcPr>
          <w:p w:rsidR="005F77AF" w:rsidRDefault="005F77AF" w:rsidP="00F254DF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  <w:r>
              <w:rPr>
                <w:rFonts w:ascii="Calibri" w:eastAsia="標楷體" w:hAnsi="Calibri" w:cs="Calibri" w:hint="eastAsia"/>
                <w:sz w:val="18"/>
                <w:szCs w:val="18"/>
              </w:rPr>
              <w:t>Bracket</w:t>
            </w:r>
            <w:r w:rsidR="005452C0">
              <w:rPr>
                <w:rFonts w:ascii="Calibri" w:eastAsia="標楷體" w:hAnsi="Calibri" w:cs="Calibri"/>
                <w:sz w:val="18"/>
                <w:szCs w:val="18"/>
              </w:rPr>
              <w:t xml:space="preserve"> for 1 Slot</w:t>
            </w:r>
          </w:p>
        </w:tc>
        <w:tc>
          <w:tcPr>
            <w:tcW w:w="3288" w:type="dxa"/>
          </w:tcPr>
          <w:p w:rsidR="005F77AF" w:rsidRPr="00A61CC5" w:rsidRDefault="003A210F" w:rsidP="00F254DF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  <w:r>
              <w:rPr>
                <w:rFonts w:ascii="Calibri" w:eastAsia="標楷體" w:hAnsi="Calibri" w:cs="Calibri" w:hint="eastAsia"/>
                <w:sz w:val="18"/>
                <w:szCs w:val="18"/>
              </w:rPr>
              <w:t>1 slot bracket</w:t>
            </w:r>
          </w:p>
        </w:tc>
        <w:tc>
          <w:tcPr>
            <w:tcW w:w="2038" w:type="dxa"/>
          </w:tcPr>
          <w:p w:rsidR="005F77AF" w:rsidRPr="00A61CC5" w:rsidRDefault="003A210F" w:rsidP="00F254DF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  <w:r w:rsidRPr="003A210F">
              <w:rPr>
                <w:rFonts w:ascii="Calibri" w:eastAsia="標楷體" w:hAnsi="Calibri" w:cs="Calibri"/>
                <w:sz w:val="18"/>
                <w:szCs w:val="18"/>
              </w:rPr>
              <w:t>3S.0014A.111ST</w:t>
            </w:r>
          </w:p>
        </w:tc>
        <w:tc>
          <w:tcPr>
            <w:tcW w:w="2038" w:type="dxa"/>
          </w:tcPr>
          <w:p w:rsidR="005F77AF" w:rsidRPr="00A61CC5" w:rsidRDefault="005F77AF" w:rsidP="00F254DF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</w:p>
        </w:tc>
      </w:tr>
      <w:tr w:rsidR="003A210F" w:rsidRPr="00303FC2" w:rsidTr="003A210F">
        <w:tc>
          <w:tcPr>
            <w:tcW w:w="814" w:type="dxa"/>
          </w:tcPr>
          <w:p w:rsidR="003A210F" w:rsidRPr="003A210F" w:rsidRDefault="003A210F" w:rsidP="003A210F">
            <w:pPr>
              <w:pStyle w:val="ae"/>
              <w:widowControl/>
              <w:numPr>
                <w:ilvl w:val="0"/>
                <w:numId w:val="84"/>
              </w:numPr>
              <w:ind w:leftChars="0"/>
              <w:rPr>
                <w:rFonts w:ascii="Calibri" w:eastAsia="標楷體" w:hAnsi="Calibri" w:cs="Calibri"/>
                <w:sz w:val="18"/>
                <w:szCs w:val="18"/>
              </w:rPr>
            </w:pPr>
          </w:p>
        </w:tc>
        <w:tc>
          <w:tcPr>
            <w:tcW w:w="2016" w:type="dxa"/>
          </w:tcPr>
          <w:p w:rsidR="003A210F" w:rsidRDefault="003A210F" w:rsidP="00F254DF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  <w:r w:rsidRPr="003A210F">
              <w:rPr>
                <w:rFonts w:ascii="Calibri" w:eastAsia="標楷體" w:hAnsi="Calibri" w:cs="Calibri"/>
                <w:sz w:val="18"/>
                <w:szCs w:val="18"/>
              </w:rPr>
              <w:t xml:space="preserve">Screw for </w:t>
            </w:r>
            <w:proofErr w:type="spellStart"/>
            <w:r w:rsidRPr="003A210F">
              <w:rPr>
                <w:rFonts w:ascii="Calibri" w:eastAsia="標楷體" w:hAnsi="Calibri" w:cs="Calibri"/>
                <w:sz w:val="18"/>
                <w:szCs w:val="18"/>
              </w:rPr>
              <w:t>PCIe</w:t>
            </w:r>
            <w:proofErr w:type="spellEnd"/>
            <w:r w:rsidRPr="003A210F">
              <w:rPr>
                <w:rFonts w:ascii="Calibri" w:eastAsia="標楷體" w:hAnsi="Calibri" w:cs="Calibri"/>
                <w:sz w:val="18"/>
                <w:szCs w:val="18"/>
              </w:rPr>
              <w:t xml:space="preserve"> bracket</w:t>
            </w:r>
          </w:p>
        </w:tc>
        <w:tc>
          <w:tcPr>
            <w:tcW w:w="3288" w:type="dxa"/>
          </w:tcPr>
          <w:p w:rsidR="003A210F" w:rsidRPr="003A210F" w:rsidRDefault="003A210F" w:rsidP="00F254DF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  <w:r>
              <w:rPr>
                <w:rFonts w:ascii="Calibri" w:eastAsia="標楷體" w:hAnsi="Calibri" w:cs="Calibri" w:hint="eastAsia"/>
                <w:sz w:val="18"/>
                <w:szCs w:val="18"/>
              </w:rPr>
              <w:t>1 slot bracket screw</w:t>
            </w:r>
          </w:p>
        </w:tc>
        <w:tc>
          <w:tcPr>
            <w:tcW w:w="2038" w:type="dxa"/>
          </w:tcPr>
          <w:p w:rsidR="003A210F" w:rsidRDefault="003A210F" w:rsidP="00F254DF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  <w:r w:rsidRPr="003A210F">
              <w:rPr>
                <w:rFonts w:ascii="Calibri" w:eastAsia="標楷體" w:hAnsi="Calibri" w:cs="Calibri"/>
                <w:sz w:val="18"/>
                <w:szCs w:val="18"/>
              </w:rPr>
              <w:t>86.00A83.A20</w:t>
            </w:r>
          </w:p>
        </w:tc>
        <w:tc>
          <w:tcPr>
            <w:tcW w:w="2038" w:type="dxa"/>
          </w:tcPr>
          <w:p w:rsidR="003A210F" w:rsidRPr="00A61CC5" w:rsidRDefault="003A210F" w:rsidP="00F254DF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</w:p>
        </w:tc>
      </w:tr>
      <w:tr w:rsidR="009E2E6C" w:rsidRPr="00303FC2" w:rsidTr="003A210F">
        <w:tc>
          <w:tcPr>
            <w:tcW w:w="814" w:type="dxa"/>
          </w:tcPr>
          <w:p w:rsidR="009E2E6C" w:rsidRPr="003A210F" w:rsidRDefault="009E2E6C" w:rsidP="003A210F">
            <w:pPr>
              <w:pStyle w:val="ae"/>
              <w:widowControl/>
              <w:numPr>
                <w:ilvl w:val="0"/>
                <w:numId w:val="84"/>
              </w:numPr>
              <w:ind w:leftChars="0"/>
              <w:rPr>
                <w:rFonts w:ascii="Calibri" w:eastAsia="標楷體" w:hAnsi="Calibri" w:cs="Calibri"/>
                <w:sz w:val="18"/>
                <w:szCs w:val="18"/>
              </w:rPr>
            </w:pPr>
          </w:p>
        </w:tc>
        <w:tc>
          <w:tcPr>
            <w:tcW w:w="2016" w:type="dxa"/>
          </w:tcPr>
          <w:p w:rsidR="009E2E6C" w:rsidRDefault="005F77AF" w:rsidP="009E2E6C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  <w:r>
              <w:rPr>
                <w:rFonts w:ascii="Calibri" w:eastAsia="標楷體" w:hAnsi="Calibri" w:cs="Calibri" w:hint="eastAsia"/>
                <w:sz w:val="18"/>
                <w:szCs w:val="18"/>
              </w:rPr>
              <w:t>Battery</w:t>
            </w:r>
          </w:p>
        </w:tc>
        <w:tc>
          <w:tcPr>
            <w:tcW w:w="3288" w:type="dxa"/>
          </w:tcPr>
          <w:p w:rsidR="009E2E6C" w:rsidRPr="00A61CC5" w:rsidRDefault="002416A2" w:rsidP="009E2E6C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  <w:r>
              <w:rPr>
                <w:rFonts w:ascii="Calibri" w:eastAsia="標楷體" w:hAnsi="Calibri" w:cs="Calibri" w:hint="eastAsia"/>
                <w:sz w:val="18"/>
                <w:szCs w:val="18"/>
              </w:rPr>
              <w:t xml:space="preserve">LR44 </w:t>
            </w:r>
            <w:r w:rsidR="005F77AF">
              <w:rPr>
                <w:rFonts w:ascii="Calibri" w:eastAsia="標楷體" w:hAnsi="Calibri" w:cs="Calibri"/>
                <w:sz w:val="18"/>
                <w:szCs w:val="18"/>
              </w:rPr>
              <w:t>button cell battery</w:t>
            </w:r>
          </w:p>
        </w:tc>
        <w:tc>
          <w:tcPr>
            <w:tcW w:w="2038" w:type="dxa"/>
          </w:tcPr>
          <w:p w:rsidR="009E2E6C" w:rsidRPr="00A61CC5" w:rsidRDefault="005F77AF" w:rsidP="009E2E6C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  <w:r w:rsidRPr="005F77AF">
              <w:rPr>
                <w:rFonts w:ascii="Calibri" w:eastAsia="標楷體" w:hAnsi="Calibri" w:cs="Calibri"/>
                <w:sz w:val="18"/>
                <w:szCs w:val="18"/>
              </w:rPr>
              <w:t>28.50044.002</w:t>
            </w:r>
          </w:p>
        </w:tc>
        <w:tc>
          <w:tcPr>
            <w:tcW w:w="2038" w:type="dxa"/>
          </w:tcPr>
          <w:p w:rsidR="009E2E6C" w:rsidRPr="00A61CC5" w:rsidRDefault="005F77AF" w:rsidP="009E2E6C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  <w:r>
              <w:rPr>
                <w:rFonts w:ascii="Calibri" w:eastAsia="標楷體" w:hAnsi="Calibri" w:cs="Calibri" w:hint="eastAsia"/>
                <w:sz w:val="18"/>
                <w:szCs w:val="18"/>
              </w:rPr>
              <w:t>BAT1</w:t>
            </w:r>
          </w:p>
        </w:tc>
      </w:tr>
      <w:tr w:rsidR="00253F3F" w:rsidRPr="00303FC2" w:rsidTr="003A210F">
        <w:tc>
          <w:tcPr>
            <w:tcW w:w="814" w:type="dxa"/>
          </w:tcPr>
          <w:p w:rsidR="00253F3F" w:rsidRPr="003A210F" w:rsidRDefault="00253F3F" w:rsidP="003A210F">
            <w:pPr>
              <w:pStyle w:val="ae"/>
              <w:widowControl/>
              <w:numPr>
                <w:ilvl w:val="0"/>
                <w:numId w:val="84"/>
              </w:numPr>
              <w:ind w:leftChars="0"/>
              <w:rPr>
                <w:rFonts w:ascii="Calibri" w:eastAsia="標楷體" w:hAnsi="Calibri" w:cs="Calibri"/>
                <w:sz w:val="18"/>
                <w:szCs w:val="18"/>
              </w:rPr>
            </w:pPr>
          </w:p>
        </w:tc>
        <w:tc>
          <w:tcPr>
            <w:tcW w:w="2016" w:type="dxa"/>
          </w:tcPr>
          <w:p w:rsidR="00253F3F" w:rsidRDefault="00253F3F" w:rsidP="009E2E6C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  <w:r>
              <w:rPr>
                <w:rFonts w:ascii="Calibri" w:eastAsia="標楷體" w:hAnsi="Calibri" w:cs="Calibri" w:hint="eastAsia"/>
                <w:sz w:val="18"/>
                <w:szCs w:val="18"/>
              </w:rPr>
              <w:t xml:space="preserve">SODIMM </w:t>
            </w:r>
            <w:r>
              <w:rPr>
                <w:rFonts w:ascii="Calibri" w:eastAsia="標楷體" w:hAnsi="Calibri" w:cs="Calibri"/>
                <w:sz w:val="18"/>
                <w:szCs w:val="18"/>
              </w:rPr>
              <w:t>module</w:t>
            </w:r>
          </w:p>
        </w:tc>
        <w:tc>
          <w:tcPr>
            <w:tcW w:w="3288" w:type="dxa"/>
          </w:tcPr>
          <w:p w:rsidR="00253F3F" w:rsidRDefault="00253F3F" w:rsidP="009E2E6C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  <w:r>
              <w:rPr>
                <w:rFonts w:ascii="Calibri" w:eastAsia="標楷體" w:hAnsi="Calibri" w:cs="Calibri" w:hint="eastAsia"/>
                <w:sz w:val="18"/>
                <w:szCs w:val="18"/>
              </w:rPr>
              <w:t>DDR4 SODIMM</w:t>
            </w:r>
          </w:p>
        </w:tc>
        <w:tc>
          <w:tcPr>
            <w:tcW w:w="2038" w:type="dxa"/>
          </w:tcPr>
          <w:p w:rsidR="00253F3F" w:rsidRPr="005F77AF" w:rsidRDefault="00E87789" w:rsidP="009E2E6C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  <w:r w:rsidRPr="00E87789">
              <w:rPr>
                <w:rFonts w:ascii="Calibri" w:eastAsia="標楷體" w:hAnsi="Calibri" w:cs="Calibri"/>
                <w:sz w:val="18"/>
                <w:szCs w:val="18"/>
              </w:rPr>
              <w:t>56.0QAOP.001</w:t>
            </w:r>
          </w:p>
        </w:tc>
        <w:tc>
          <w:tcPr>
            <w:tcW w:w="2038" w:type="dxa"/>
          </w:tcPr>
          <w:p w:rsidR="00253F3F" w:rsidRDefault="009D3EC9" w:rsidP="009E2E6C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  <w:r>
              <w:rPr>
                <w:rFonts w:ascii="Calibri" w:eastAsia="標楷體" w:hAnsi="Calibri" w:cs="Calibri" w:hint="eastAsia"/>
                <w:sz w:val="18"/>
                <w:szCs w:val="18"/>
              </w:rPr>
              <w:t>U18</w:t>
            </w:r>
          </w:p>
        </w:tc>
      </w:tr>
      <w:tr w:rsidR="0081432D" w:rsidTr="0081432D">
        <w:tc>
          <w:tcPr>
            <w:tcW w:w="814" w:type="dxa"/>
          </w:tcPr>
          <w:p w:rsidR="0081432D" w:rsidRPr="003A210F" w:rsidRDefault="0081432D" w:rsidP="00672A24">
            <w:pPr>
              <w:pStyle w:val="ae"/>
              <w:widowControl/>
              <w:numPr>
                <w:ilvl w:val="0"/>
                <w:numId w:val="84"/>
              </w:numPr>
              <w:ind w:leftChars="0"/>
              <w:rPr>
                <w:rFonts w:ascii="Calibri" w:eastAsia="標楷體" w:hAnsi="Calibri" w:cs="Calibri"/>
                <w:sz w:val="18"/>
                <w:szCs w:val="18"/>
              </w:rPr>
            </w:pPr>
          </w:p>
        </w:tc>
        <w:tc>
          <w:tcPr>
            <w:tcW w:w="2016" w:type="dxa"/>
          </w:tcPr>
          <w:p w:rsidR="0081432D" w:rsidRDefault="0081432D" w:rsidP="0081432D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  <w:r>
              <w:rPr>
                <w:rFonts w:ascii="Calibri" w:eastAsia="標楷體" w:hAnsi="Calibri" w:cs="Calibri"/>
                <w:sz w:val="18"/>
                <w:szCs w:val="18"/>
              </w:rPr>
              <w:t>SW3</w:t>
            </w:r>
            <w:r>
              <w:rPr>
                <w:rFonts w:ascii="Calibri" w:eastAsia="標楷體" w:hAnsi="Calibri" w:cs="Calibri" w:hint="eastAsia"/>
                <w:sz w:val="18"/>
                <w:szCs w:val="18"/>
              </w:rPr>
              <w:t xml:space="preserve"> </w:t>
            </w:r>
            <w:r>
              <w:rPr>
                <w:rFonts w:ascii="Calibri" w:eastAsia="標楷體" w:hAnsi="Calibri" w:cs="Calibri"/>
                <w:sz w:val="18"/>
                <w:szCs w:val="18"/>
              </w:rPr>
              <w:t xml:space="preserve"> DIP switch adjust</w:t>
            </w:r>
          </w:p>
        </w:tc>
        <w:tc>
          <w:tcPr>
            <w:tcW w:w="3288" w:type="dxa"/>
          </w:tcPr>
          <w:p w:rsidR="0081432D" w:rsidRDefault="0081432D" w:rsidP="0081432D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  <w:r>
              <w:rPr>
                <w:rFonts w:ascii="Calibri" w:eastAsia="標楷體" w:hAnsi="Calibri" w:cs="Calibri"/>
                <w:sz w:val="18"/>
                <w:szCs w:val="18"/>
              </w:rPr>
              <w:t>SW3 setting must be:</w:t>
            </w:r>
          </w:p>
          <w:p w:rsidR="0081432D" w:rsidRPr="004812EA" w:rsidRDefault="0081432D" w:rsidP="004812EA">
            <w:pPr>
              <w:rPr>
                <w:rFonts w:ascii="Calibri" w:eastAsia="標楷體" w:hAnsi="Calibri" w:cs="Calibri"/>
                <w:sz w:val="18"/>
                <w:szCs w:val="18"/>
              </w:rPr>
            </w:pPr>
            <w:r w:rsidRPr="004812EA">
              <w:rPr>
                <w:rFonts w:ascii="Calibri" w:eastAsia="標楷體" w:hAnsi="Calibri" w:cs="Calibri"/>
                <w:sz w:val="18"/>
                <w:szCs w:val="18"/>
              </w:rPr>
              <w:t xml:space="preserve">10    /9   /8    /7      /6   /5     /4   /3     /2     /1 </w:t>
            </w:r>
          </w:p>
          <w:p w:rsidR="0081432D" w:rsidRPr="004812EA" w:rsidRDefault="0081432D" w:rsidP="004812EA">
            <w:pPr>
              <w:rPr>
                <w:rFonts w:ascii="Calibri" w:eastAsia="標楷體" w:hAnsi="Calibri" w:cs="Calibri"/>
                <w:sz w:val="18"/>
                <w:szCs w:val="18"/>
              </w:rPr>
            </w:pPr>
            <w:r w:rsidRPr="004812EA">
              <w:rPr>
                <w:rFonts w:ascii="Calibri" w:eastAsia="標楷體" w:hAnsi="Calibri" w:cs="Calibri"/>
                <w:sz w:val="18"/>
                <w:szCs w:val="18"/>
              </w:rPr>
              <w:t>OFF/ON/OFF/ON/ON/OFF/ON/OFF/OFF/ON</w:t>
            </w:r>
          </w:p>
        </w:tc>
        <w:tc>
          <w:tcPr>
            <w:tcW w:w="2038" w:type="dxa"/>
          </w:tcPr>
          <w:p w:rsidR="0081432D" w:rsidRPr="005F77AF" w:rsidRDefault="0081432D" w:rsidP="00672A24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</w:p>
        </w:tc>
        <w:tc>
          <w:tcPr>
            <w:tcW w:w="2038" w:type="dxa"/>
          </w:tcPr>
          <w:p w:rsidR="0081432D" w:rsidRDefault="0081432D" w:rsidP="00672A24">
            <w:pPr>
              <w:widowControl/>
              <w:rPr>
                <w:rFonts w:ascii="Calibri" w:eastAsia="標楷體" w:hAnsi="Calibri" w:cs="Calibri"/>
                <w:sz w:val="18"/>
                <w:szCs w:val="18"/>
              </w:rPr>
            </w:pPr>
            <w:r>
              <w:rPr>
                <w:rFonts w:ascii="Calibri" w:eastAsia="標楷體" w:hAnsi="Calibri" w:cs="Calibri" w:hint="eastAsia"/>
                <w:sz w:val="18"/>
                <w:szCs w:val="18"/>
              </w:rPr>
              <w:t>SW3</w:t>
            </w:r>
          </w:p>
        </w:tc>
      </w:tr>
    </w:tbl>
    <w:p w:rsidR="00A76DFF" w:rsidRDefault="00183341" w:rsidP="00D54D89">
      <w:pPr>
        <w:tabs>
          <w:tab w:val="left" w:pos="2987"/>
        </w:tabs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2377440" cy="1554480"/>
            <wp:effectExtent l="0" t="0" r="3810" b="7620"/>
            <wp:docPr id="2873" name="圖片 2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359" w:rsidRDefault="000D6359" w:rsidP="00DA2E7C">
      <w:pPr>
        <w:rPr>
          <w:rFonts w:ascii="Calibri" w:hAnsi="Calibri" w:cs="Calibri"/>
          <w:b/>
          <w:sz w:val="28"/>
          <w:szCs w:val="28"/>
        </w:rPr>
      </w:pPr>
    </w:p>
    <w:p w:rsidR="000D6359" w:rsidRDefault="000D6359" w:rsidP="00DA2E7C">
      <w:pPr>
        <w:rPr>
          <w:rFonts w:ascii="Calibri" w:hAnsi="Calibri" w:cs="Calibri"/>
          <w:b/>
          <w:sz w:val="28"/>
          <w:szCs w:val="28"/>
        </w:rPr>
      </w:pPr>
    </w:p>
    <w:p w:rsidR="000D6359" w:rsidRDefault="000D6359" w:rsidP="00DA2E7C">
      <w:pPr>
        <w:rPr>
          <w:rFonts w:ascii="Calibri" w:hAnsi="Calibri" w:cs="Calibri"/>
          <w:b/>
          <w:sz w:val="28"/>
          <w:szCs w:val="28"/>
        </w:rPr>
      </w:pPr>
    </w:p>
    <w:p w:rsidR="000D6359" w:rsidRDefault="000D6359" w:rsidP="00DA2E7C">
      <w:pPr>
        <w:rPr>
          <w:rFonts w:ascii="Calibri" w:hAnsi="Calibri" w:cs="Calibri"/>
          <w:b/>
          <w:sz w:val="28"/>
          <w:szCs w:val="28"/>
        </w:rPr>
      </w:pPr>
    </w:p>
    <w:p w:rsidR="000D6359" w:rsidRDefault="000D6359" w:rsidP="00DA2E7C">
      <w:pPr>
        <w:rPr>
          <w:rFonts w:ascii="Calibri" w:hAnsi="Calibri" w:cs="Calibri"/>
          <w:b/>
          <w:sz w:val="28"/>
          <w:szCs w:val="28"/>
        </w:rPr>
      </w:pPr>
    </w:p>
    <w:p w:rsidR="000D6359" w:rsidRDefault="000D6359" w:rsidP="00DA2E7C">
      <w:pPr>
        <w:rPr>
          <w:rFonts w:ascii="Calibri" w:hAnsi="Calibri" w:cs="Calibri"/>
          <w:b/>
          <w:sz w:val="28"/>
          <w:szCs w:val="28"/>
        </w:rPr>
      </w:pPr>
    </w:p>
    <w:p w:rsidR="008A0733" w:rsidRDefault="008A0733" w:rsidP="00DA2E7C">
      <w:pPr>
        <w:rPr>
          <w:rFonts w:ascii="Calibri" w:hAnsi="Calibri" w:cs="Calibri"/>
          <w:b/>
          <w:sz w:val="28"/>
          <w:szCs w:val="28"/>
        </w:rPr>
      </w:pPr>
    </w:p>
    <w:p w:rsidR="007B58D9" w:rsidRPr="001F7DE8" w:rsidRDefault="006B6C90" w:rsidP="001F7DE8">
      <w:pPr>
        <w:rPr>
          <w:rFonts w:ascii="Calibri" w:hAnsi="Calibri" w:cs="Calibri"/>
          <w:b/>
          <w:sz w:val="28"/>
          <w:szCs w:val="28"/>
        </w:rPr>
      </w:pPr>
      <w:r w:rsidRPr="00DA2E7C">
        <w:rPr>
          <w:rFonts w:ascii="Calibri" w:hAnsi="Calibri" w:cs="Calibri"/>
        </w:rPr>
        <w:br w:type="page"/>
      </w:r>
    </w:p>
    <w:p w:rsidR="00444C3F" w:rsidRDefault="009E2E6C" w:rsidP="00ED1ACA">
      <w:pPr>
        <w:pStyle w:val="10"/>
        <w:spacing w:before="180" w:after="180"/>
      </w:pPr>
      <w:bookmarkStart w:id="68" w:name="_Toc62232054"/>
      <w:r>
        <w:lastRenderedPageBreak/>
        <w:t>PCBA Functional Test</w:t>
      </w:r>
      <w:bookmarkEnd w:id="68"/>
    </w:p>
    <w:p w:rsidR="009E2E6C" w:rsidRDefault="009E2E6C" w:rsidP="009E2E6C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415B74B7" wp14:editId="6C99648C">
                <wp:simplePos x="0" y="0"/>
                <wp:positionH relativeFrom="column">
                  <wp:posOffset>995045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712" name="Freeform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60C6F4" id="Freeform 180" o:spid="_x0000_s1026" style="position:absolute;margin-left:78.35pt;margin-top:22.05pt;width:30.75pt;height:19.2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53B3476B" wp14:editId="1FC7B7C1">
                <wp:simplePos x="0" y="0"/>
                <wp:positionH relativeFrom="column">
                  <wp:posOffset>980440</wp:posOffset>
                </wp:positionH>
                <wp:positionV relativeFrom="paragraph">
                  <wp:posOffset>289560</wp:posOffset>
                </wp:positionV>
                <wp:extent cx="390525" cy="244475"/>
                <wp:effectExtent l="0" t="0" r="28575" b="22225"/>
                <wp:wrapNone/>
                <wp:docPr id="2713" name="Freeform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5976AF" id="Freeform 181" o:spid="_x0000_s1026" style="position:absolute;margin-left:77.2pt;margin-top:22.8pt;width:30.75pt;height:19.2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4BE11F75" wp14:editId="1680BC20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714" name="Freeform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914FA0" id="Freeform 182" o:spid="_x0000_s1026" style="position:absolute;margin-left:185.95pt;margin-top:22.05pt;width:30.75pt;height:19.2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63BDCB53" wp14:editId="032E15BC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715" name="Freeform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F2A804" id="Freeform 183" o:spid="_x0000_s1026" style="position:absolute;margin-left:185.95pt;margin-top:22.05pt;width:30.75pt;height:19.2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1A0473F6" wp14:editId="37E173B8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716" name="Freeform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D81513" id="Freeform 184" o:spid="_x0000_s1026" style="position:absolute;margin-left:293.6pt;margin-top:22.05pt;width:30.75pt;height:19.2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5F213208" wp14:editId="17895518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717" name="Freeform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BDA8F6" id="Freeform 185" o:spid="_x0000_s1026" style="position:absolute;margin-left:293.6pt;margin-top:22.05pt;width:30.75pt;height:19.2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0A923AAF" wp14:editId="26E2118F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718" name="Freeform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69E8D8" id="Freeform 186" o:spid="_x0000_s1026" style="position:absolute;margin-left:401.2pt;margin-top:22.05pt;width:30.75pt;height:19.2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49C86773" wp14:editId="28359214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719" name="Freeform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FBAEA4" id="Freeform 187" o:spid="_x0000_s1026" style="position:absolute;margin-left:401.2pt;margin-top:22.05pt;width:30.75pt;height:19.2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A31C0F0" wp14:editId="51C38F74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3175" b="1270"/>
                <wp:wrapNone/>
                <wp:docPr id="2720" name="Freeform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165EA7" id="Freeform 188" o:spid="_x0000_s1026" style="position:absolute;margin-left:460.7pt;margin-top:60.55pt;width:19.25pt;height:26.9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" path="m38,r,177l,177r77,38l154,177r-39,l115,,38,xe" stroked="f"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56632DEE" wp14:editId="35E5E6AB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22225" b="20320"/>
                <wp:wrapNone/>
                <wp:docPr id="2721" name="Freeform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890C1F" id="Freeform 189" o:spid="_x0000_s1026" style="position:absolute;margin-left:460.7pt;margin-top:60.55pt;width:19.25pt;height:26.9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" path="m38,r,177l,177r77,38l154,177r-39,l115,,38,xe" filled="f" strokecolor="#164326" strokeweight=".25pt">
                <v:stroke endcap="round"/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4FCEF47A" wp14:editId="5185DBAA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722" name="Freeform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586804" id="Freeform 204" o:spid="_x0000_s1026" style="position:absolute;margin-left:398.5pt;margin-top:107.75pt;width:30.75pt;height:19.2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" path="m246,38l38,38,38,,,77r38,77l38,115r208,l246,38xe" stroked="f"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48864" behindDoc="0" locked="0" layoutInCell="1" allowOverlap="1" wp14:anchorId="1748DF74" wp14:editId="61B11EAF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723" name="Freeform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D4C887" id="Freeform 205" o:spid="_x0000_s1026" style="position:absolute;margin-left:398.5pt;margin-top:107.75pt;width:30.75pt;height:19.25pt;z-index:2533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" path="m246,38l38,38,38,,,77r38,77l38,115r208,l246,38xe" filled="f" strokecolor="#164326" strokeweight=".25pt">
                <v:stroke endcap="round"/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62F30C98" wp14:editId="21370813">
                <wp:simplePos x="0" y="0"/>
                <wp:positionH relativeFrom="column">
                  <wp:posOffset>3694430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724" name="Freeform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20A642" id="Freeform 209" o:spid="_x0000_s1026" style="position:absolute;margin-left:290.9pt;margin-top:107.75pt;width:30.75pt;height:19.25pt;z-index:2533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573D871C" wp14:editId="6E751E93">
                <wp:simplePos x="0" y="0"/>
                <wp:positionH relativeFrom="column">
                  <wp:posOffset>2327275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725" name="Freeform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F9F0C4" id="Freeform 215" o:spid="_x0000_s1026" style="position:absolute;margin-left:183.25pt;margin-top:107.75pt;width:30.75pt;height:19.2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1E22F2B4" wp14:editId="3DC59C43">
                <wp:simplePos x="0" y="0"/>
                <wp:positionH relativeFrom="column">
                  <wp:posOffset>385445</wp:posOffset>
                </wp:positionH>
                <wp:positionV relativeFrom="paragraph">
                  <wp:posOffset>1842135</wp:posOffset>
                </wp:positionV>
                <wp:extent cx="244475" cy="341630"/>
                <wp:effectExtent l="0" t="0" r="3175" b="1270"/>
                <wp:wrapNone/>
                <wp:docPr id="2726" name="Freeform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42D9EE" id="Freeform 217" o:spid="_x0000_s1026" style="position:absolute;margin-left:30.35pt;margin-top:145.05pt;width:19.25pt;height:26.9pt;z-index:2533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" path="m39,r,177l,177r77,38l154,177r-39,l115,,39,xe" stroked="f">
                <v:path arrowok="t" o:connecttype="custom" o:connectlocs="61913,0;61913,281249;0,281249;122238,341630;244475,281249;182563,281249;182563,0;61913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61088B02" wp14:editId="1FC9AF4F">
                <wp:simplePos x="0" y="0"/>
                <wp:positionH relativeFrom="column">
                  <wp:posOffset>948055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727" name="Freeform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BF961C" id="Freeform 222" o:spid="_x0000_s1026" style="position:absolute;margin-left:74.65pt;margin-top:191.2pt;width:30.75pt;height:19.2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17572C8A" wp14:editId="06545E83">
                <wp:simplePos x="0" y="0"/>
                <wp:positionH relativeFrom="column">
                  <wp:posOffset>2361565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728" name="Freeform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3F3ADD" id="Freeform 229" o:spid="_x0000_s1026" style="position:absolute;margin-left:185.95pt;margin-top:191.2pt;width:30.75pt;height:19.2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6DBA79CA" wp14:editId="25DF2F0C">
                <wp:simplePos x="0" y="0"/>
                <wp:positionH relativeFrom="column">
                  <wp:posOffset>3728720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729" name="Freeform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952BF4" id="Freeform 235" o:spid="_x0000_s1026" style="position:absolute;margin-left:293.6pt;margin-top:191.2pt;width:30.75pt;height:19.2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7E1CB227" wp14:editId="2DEB775B">
                <wp:simplePos x="0" y="0"/>
                <wp:positionH relativeFrom="column">
                  <wp:posOffset>5095240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730" name="Freeform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2E7E1B" id="Freeform 240" o:spid="_x0000_s1026" style="position:absolute;margin-left:401.2pt;margin-top:191.2pt;width:30.75pt;height:19.25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3D4EBB32" wp14:editId="10703E8A">
                <wp:simplePos x="0" y="0"/>
                <wp:positionH relativeFrom="column">
                  <wp:posOffset>1412240</wp:posOffset>
                </wp:positionH>
                <wp:positionV relativeFrom="paragraph">
                  <wp:posOffset>30480</wp:posOffset>
                </wp:positionV>
                <wp:extent cx="932180" cy="733425"/>
                <wp:effectExtent l="19050" t="19050" r="20320" b="28575"/>
                <wp:wrapNone/>
                <wp:docPr id="2731" name="圓角矩形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Solder Paste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D4EBB32" id="_x0000_s1177" style="position:absolute;margin-left:111.2pt;margin-top:2.4pt;width:73.4pt;height:57.7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Solder Paste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3D1BF1A6" wp14:editId="74124C03">
                <wp:simplePos x="0" y="0"/>
                <wp:positionH relativeFrom="column">
                  <wp:posOffset>8255</wp:posOffset>
                </wp:positionH>
                <wp:positionV relativeFrom="paragraph">
                  <wp:posOffset>1270</wp:posOffset>
                </wp:positionV>
                <wp:extent cx="932180" cy="733425"/>
                <wp:effectExtent l="19050" t="19050" r="20320" b="28575"/>
                <wp:wrapNone/>
                <wp:docPr id="2732" name="圓角矩形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Prepare Material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D1BF1A6" id="_x0000_s1178" style="position:absolute;margin-left:.65pt;margin-top:.1pt;width:73.4pt;height:57.7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Prepare Material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7CFAFFB4" wp14:editId="44309CE5">
                <wp:simplePos x="0" y="0"/>
                <wp:positionH relativeFrom="column">
                  <wp:posOffset>2766060</wp:posOffset>
                </wp:positionH>
                <wp:positionV relativeFrom="paragraph">
                  <wp:posOffset>30480</wp:posOffset>
                </wp:positionV>
                <wp:extent cx="932180" cy="733425"/>
                <wp:effectExtent l="19050" t="19050" r="20320" b="28575"/>
                <wp:wrapNone/>
                <wp:docPr id="2733" name="圓角矩形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SPI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CFAFFB4" id="_x0000_s1179" style="position:absolute;margin-left:217.8pt;margin-top:2.4pt;width:73.4pt;height:57.7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SPI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17FFC473" wp14:editId="4A203FA7">
                <wp:simplePos x="0" y="0"/>
                <wp:positionH relativeFrom="column">
                  <wp:posOffset>4126230</wp:posOffset>
                </wp:positionH>
                <wp:positionV relativeFrom="paragraph">
                  <wp:posOffset>38100</wp:posOffset>
                </wp:positionV>
                <wp:extent cx="932180" cy="733425"/>
                <wp:effectExtent l="19050" t="19050" r="20320" b="28575"/>
                <wp:wrapNone/>
                <wp:docPr id="2734" name="圓角矩形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SMT 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7FFC473" id="_x0000_s1180" style="position:absolute;margin-left:324.9pt;margin-top:3pt;width:73.4pt;height:57.7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SMT 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5236B545" wp14:editId="17D4FC79">
                <wp:simplePos x="0" y="0"/>
                <wp:positionH relativeFrom="column">
                  <wp:posOffset>5487035</wp:posOffset>
                </wp:positionH>
                <wp:positionV relativeFrom="paragraph">
                  <wp:posOffset>38100</wp:posOffset>
                </wp:positionV>
                <wp:extent cx="932180" cy="733425"/>
                <wp:effectExtent l="19050" t="19050" r="20320" b="28575"/>
                <wp:wrapNone/>
                <wp:docPr id="2735" name="圓角矩形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AOI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236B545" id="_x0000_s1181" style="position:absolute;margin-left:432.05pt;margin-top:3pt;width:73.4pt;height:57.7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AOI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60E670B7" wp14:editId="037F169E">
                <wp:simplePos x="0" y="0"/>
                <wp:positionH relativeFrom="column">
                  <wp:posOffset>5464810</wp:posOffset>
                </wp:positionH>
                <wp:positionV relativeFrom="paragraph">
                  <wp:posOffset>1120775</wp:posOffset>
                </wp:positionV>
                <wp:extent cx="948690" cy="715010"/>
                <wp:effectExtent l="19050" t="19050" r="22860" b="27940"/>
                <wp:wrapNone/>
                <wp:docPr id="2736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X-Ray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0E670B7" id="_x0000_s1182" style="position:absolute;margin-left:430.3pt;margin-top:88.25pt;width:74.7pt;height:56.3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X-Ray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3D9361B9" wp14:editId="5A18C422">
                <wp:simplePos x="0" y="0"/>
                <wp:positionH relativeFrom="column">
                  <wp:posOffset>948055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737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5BDE66" id="Freeform 216" o:spid="_x0000_s1026" style="position:absolute;margin-left:74.65pt;margin-top:107.75pt;width:30.75pt;height:19.25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9E2E6C" w:rsidRDefault="009E2E6C" w:rsidP="009E2E6C">
      <w:pPr>
        <w:rPr>
          <w:rFonts w:ascii="Calibri" w:hAnsi="Calibri" w:cs="Calibri"/>
          <w:b/>
        </w:rPr>
      </w:pPr>
    </w:p>
    <w:p w:rsidR="009E2E6C" w:rsidRDefault="009E2E6C" w:rsidP="009E2E6C">
      <w:pPr>
        <w:rPr>
          <w:rFonts w:ascii="Calibri" w:hAnsi="Calibri" w:cs="Calibri"/>
          <w:b/>
        </w:rPr>
      </w:pPr>
    </w:p>
    <w:p w:rsidR="009E2E6C" w:rsidRDefault="009E2E6C" w:rsidP="009E2E6C">
      <w:pPr>
        <w:rPr>
          <w:rFonts w:ascii="Calibri" w:hAnsi="Calibri" w:cs="Calibri"/>
          <w:b/>
        </w:rPr>
      </w:pPr>
    </w:p>
    <w:p w:rsidR="009E2E6C" w:rsidRDefault="009E2E6C" w:rsidP="009E2E6C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03292299" wp14:editId="5C20FDAE">
                <wp:simplePos x="0" y="0"/>
                <wp:positionH relativeFrom="margin">
                  <wp:posOffset>2744140</wp:posOffset>
                </wp:positionH>
                <wp:positionV relativeFrom="paragraph">
                  <wp:posOffset>199111</wp:posOffset>
                </wp:positionV>
                <wp:extent cx="932180" cy="744855"/>
                <wp:effectExtent l="19050" t="19050" r="20320" b="17145"/>
                <wp:wrapNone/>
                <wp:docPr id="2738" name="圓角矩形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ICT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3292299" id="_x0000_s1183" style="position:absolute;margin-left:216.05pt;margin-top:15.7pt;width:73.4pt;height:58.65pt;z-index:25336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ICT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78B0DB98" wp14:editId="33E54FD4">
                <wp:simplePos x="0" y="0"/>
                <wp:positionH relativeFrom="column">
                  <wp:posOffset>1361440</wp:posOffset>
                </wp:positionH>
                <wp:positionV relativeFrom="paragraph">
                  <wp:posOffset>220980</wp:posOffset>
                </wp:positionV>
                <wp:extent cx="932180" cy="744855"/>
                <wp:effectExtent l="19050" t="19050" r="20320" b="17145"/>
                <wp:wrapNone/>
                <wp:docPr id="2739" name="圓角矩形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Assembly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8B0DB98" id="_x0000_s1184" style="position:absolute;margin-left:107.2pt;margin-top:17.4pt;width:73.4pt;height:58.6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Assembly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7F344A5C" wp14:editId="14159D2B">
                <wp:simplePos x="0" y="0"/>
                <wp:positionH relativeFrom="margin">
                  <wp:align>left</wp:align>
                </wp:positionH>
                <wp:positionV relativeFrom="paragraph">
                  <wp:posOffset>196850</wp:posOffset>
                </wp:positionV>
                <wp:extent cx="932180" cy="763270"/>
                <wp:effectExtent l="19050" t="19050" r="20320" b="17780"/>
                <wp:wrapNone/>
                <wp:docPr id="2740" name="圓角矩形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63270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PCBA Functional 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F344A5C" id="_x0000_s1185" style="position:absolute;margin-left:0;margin-top:15.5pt;width:73.4pt;height:60.1pt;z-index:2533703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" fillcolor="#92d050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PCBA Functional 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9E2E6C" w:rsidRDefault="009E2E6C" w:rsidP="009E2E6C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1C3B23E9" wp14:editId="23DD5858">
                <wp:simplePos x="0" y="0"/>
                <wp:positionH relativeFrom="column">
                  <wp:posOffset>4119397</wp:posOffset>
                </wp:positionH>
                <wp:positionV relativeFrom="paragraph">
                  <wp:posOffset>21717</wp:posOffset>
                </wp:positionV>
                <wp:extent cx="948690" cy="715010"/>
                <wp:effectExtent l="19050" t="19050" r="22860" b="27940"/>
                <wp:wrapNone/>
                <wp:docPr id="2741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Wavesolder</w:t>
                            </w:r>
                            <w:proofErr w:type="spellEnd"/>
                          </w:p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C3B23E9" id="_x0000_s1186" style="position:absolute;margin-left:324.35pt;margin-top:1.7pt;width:74.7pt;height:56.3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Wavesolder</w:t>
                      </w:r>
                      <w:proofErr w:type="spellEnd"/>
                    </w:p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52960" behindDoc="0" locked="0" layoutInCell="1" allowOverlap="1" wp14:anchorId="7D92F25E" wp14:editId="09690E84">
                <wp:simplePos x="0" y="0"/>
                <wp:positionH relativeFrom="column">
                  <wp:posOffset>2303145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742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3ED275" id="Freeform 216" o:spid="_x0000_s1026" style="position:absolute;margin-left:181.35pt;margin-top:17.75pt;width:30.75pt;height:19.25pt;z-index:2533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1E5E95ED" wp14:editId="2DAA72E0">
                <wp:simplePos x="0" y="0"/>
                <wp:positionH relativeFrom="column">
                  <wp:posOffset>3684905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743" name="Freeform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1D18BE" id="Freeform 210" o:spid="_x0000_s1026" style="position:absolute;margin-left:290.15pt;margin-top:17.75pt;width:30.75pt;height:19.2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9E2E6C" w:rsidRDefault="009E2E6C" w:rsidP="009E2E6C">
      <w:pPr>
        <w:rPr>
          <w:rFonts w:ascii="Calibri" w:hAnsi="Calibri" w:cs="Calibri"/>
          <w:b/>
        </w:rPr>
      </w:pPr>
    </w:p>
    <w:p w:rsidR="009E2E6C" w:rsidRDefault="009E2E6C" w:rsidP="009E2E6C">
      <w:pPr>
        <w:rPr>
          <w:rFonts w:ascii="Calibri" w:hAnsi="Calibri" w:cs="Calibri"/>
          <w:b/>
        </w:rPr>
      </w:pPr>
    </w:p>
    <w:p w:rsidR="009E2E6C" w:rsidRDefault="009E2E6C" w:rsidP="009E2E6C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7F05C3AD" wp14:editId="1B30CEEB">
                <wp:simplePos x="0" y="0"/>
                <wp:positionH relativeFrom="column">
                  <wp:posOffset>417906</wp:posOffset>
                </wp:positionH>
                <wp:positionV relativeFrom="paragraph">
                  <wp:posOffset>96697</wp:posOffset>
                </wp:positionV>
                <wp:extent cx="215214" cy="261163"/>
                <wp:effectExtent l="0" t="0" r="13970" b="24765"/>
                <wp:wrapNone/>
                <wp:docPr id="2744" name="Freeform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5214" cy="261163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6EA171" id="Freeform 218" o:spid="_x0000_s1026" style="position:absolute;margin-left:32.9pt;margin-top:7.6pt;width:16.95pt;height:20.5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" path="m39,r,177l,177r77,38l154,177r-39,l115,,39,xe" filled="f" strokecolor="#164326" strokeweight=".25pt">
                <v:stroke endcap="round"/>
                <v:path arrowok="t" o:connecttype="custom" o:connectlocs="54502,0;54502,215004;0,215004;107607,261163;215214,215004;160712,215004;160712,0;54502,0" o:connectangles="0,0,0,0,0,0,0,0"/>
              </v:shape>
            </w:pict>
          </mc:Fallback>
        </mc:AlternateContent>
      </w:r>
    </w:p>
    <w:p w:rsidR="009E2E6C" w:rsidRDefault="009E2E6C" w:rsidP="009E2E6C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3A7EC5A5" wp14:editId="2C710E3B">
                <wp:simplePos x="0" y="0"/>
                <wp:positionH relativeFrom="margin">
                  <wp:posOffset>52146</wp:posOffset>
                </wp:positionH>
                <wp:positionV relativeFrom="paragraph">
                  <wp:posOffset>189967</wp:posOffset>
                </wp:positionV>
                <wp:extent cx="865835" cy="719176"/>
                <wp:effectExtent l="19050" t="19050" r="10795" b="24130"/>
                <wp:wrapNone/>
                <wp:docPr id="2745" name="圓角矩形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5835" cy="71917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Burn-In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A7EC5A5" id="_x0000_s1187" style="position:absolute;margin-left:4.1pt;margin-top:14.95pt;width:68.2pt;height:56.65pt;z-index:2533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Burn-In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083BA542" wp14:editId="733F94D0">
                <wp:simplePos x="0" y="0"/>
                <wp:positionH relativeFrom="margin">
                  <wp:posOffset>1371905</wp:posOffset>
                </wp:positionH>
                <wp:positionV relativeFrom="paragraph">
                  <wp:posOffset>169545</wp:posOffset>
                </wp:positionV>
                <wp:extent cx="932180" cy="733425"/>
                <wp:effectExtent l="19050" t="19050" r="20320" b="28575"/>
                <wp:wrapNone/>
                <wp:docPr id="2746" name="圓角矩形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Final   Functional </w:t>
                            </w:r>
                          </w:p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83BA542" id="_x0000_s1188" style="position:absolute;margin-left:108pt;margin-top:13.35pt;width:73.4pt;height:57.75pt;z-index:25337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Final   Functional </w:t>
                      </w:r>
                    </w:p>
                    <w:p w:rsidR="00A761E4" w:rsidRDefault="00A761E4" w:rsidP="009E2E6C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693CE679" wp14:editId="606293FC">
                <wp:simplePos x="0" y="0"/>
                <wp:positionH relativeFrom="margin">
                  <wp:posOffset>2743937</wp:posOffset>
                </wp:positionH>
                <wp:positionV relativeFrom="paragraph">
                  <wp:posOffset>117196</wp:posOffset>
                </wp:positionV>
                <wp:extent cx="932180" cy="770890"/>
                <wp:effectExtent l="19050" t="19050" r="20320" b="10160"/>
                <wp:wrapNone/>
                <wp:docPr id="2747" name="圓角矩形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FQC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93CE679" id="_x0000_s1189" style="position:absolute;margin-left:216.05pt;margin-top:9.25pt;width:73.4pt;height:60.7pt;z-index:2533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FQC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40D41731" wp14:editId="238A9B2E">
                <wp:simplePos x="0" y="0"/>
                <wp:positionH relativeFrom="margin">
                  <wp:posOffset>4104284</wp:posOffset>
                </wp:positionH>
                <wp:positionV relativeFrom="paragraph">
                  <wp:posOffset>170180</wp:posOffset>
                </wp:positionV>
                <wp:extent cx="932180" cy="770890"/>
                <wp:effectExtent l="19050" t="19050" r="20320" b="10160"/>
                <wp:wrapNone/>
                <wp:docPr id="2748" name="圓角矩形 2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Packing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0D41731" id="圓角矩形 2748" o:spid="_x0000_s1190" style="position:absolute;margin-left:323.15pt;margin-top:13.4pt;width:73.4pt;height:60.7pt;z-index:2533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Packing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176FE82A" wp14:editId="3B2A4C6E">
                <wp:simplePos x="0" y="0"/>
                <wp:positionH relativeFrom="margin">
                  <wp:posOffset>5479796</wp:posOffset>
                </wp:positionH>
                <wp:positionV relativeFrom="paragraph">
                  <wp:posOffset>137160</wp:posOffset>
                </wp:positionV>
                <wp:extent cx="932180" cy="770890"/>
                <wp:effectExtent l="19050" t="19050" r="20320" b="10160"/>
                <wp:wrapNone/>
                <wp:docPr id="2749" name="圓角矩形 2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E2E6C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Ship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76FE82A" id="圓角矩形 2749" o:spid="_x0000_s1191" style="position:absolute;margin-left:431.5pt;margin-top:10.8pt;width:73.4pt;height:60.7pt;z-index:2533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" filled="f" strokecolor="#00b0f0" strokeweight="2.25pt">
                <v:path arrowok="t"/>
                <v:textbox>
                  <w:txbxContent>
                    <w:p w:rsidR="00A761E4" w:rsidRDefault="00A761E4" w:rsidP="009E2E6C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Ship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9E2E6C" w:rsidRDefault="009E2E6C" w:rsidP="009E2E6C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60C2E223" wp14:editId="2F6A522D">
                <wp:simplePos x="0" y="0"/>
                <wp:positionH relativeFrom="column">
                  <wp:posOffset>962965</wp:posOffset>
                </wp:positionH>
                <wp:positionV relativeFrom="paragraph">
                  <wp:posOffset>142240</wp:posOffset>
                </wp:positionV>
                <wp:extent cx="390525" cy="244475"/>
                <wp:effectExtent l="0" t="0" r="28575" b="22225"/>
                <wp:wrapNone/>
                <wp:docPr id="2750" name="Freeform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9AE999" id="Freeform 223" o:spid="_x0000_s1026" style="position:absolute;margin-left:75.8pt;margin-top:11.2pt;width:30.75pt;height:19.25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1CDF4CAF" wp14:editId="3D8DA23A">
                <wp:simplePos x="0" y="0"/>
                <wp:positionH relativeFrom="column">
                  <wp:posOffset>2336800</wp:posOffset>
                </wp:positionH>
                <wp:positionV relativeFrom="paragraph">
                  <wp:posOffset>134925</wp:posOffset>
                </wp:positionV>
                <wp:extent cx="390525" cy="244475"/>
                <wp:effectExtent l="0" t="0" r="28575" b="22225"/>
                <wp:wrapNone/>
                <wp:docPr id="2751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A4B1BD" id="Freeform 230" o:spid="_x0000_s1026" style="position:absolute;margin-left:184pt;margin-top:10.6pt;width:30.75pt;height:19.2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D955DF0" wp14:editId="6641BC57">
                <wp:simplePos x="0" y="0"/>
                <wp:positionH relativeFrom="column">
                  <wp:posOffset>3688004</wp:posOffset>
                </wp:positionH>
                <wp:positionV relativeFrom="paragraph">
                  <wp:posOffset>127025</wp:posOffset>
                </wp:positionV>
                <wp:extent cx="390525" cy="244475"/>
                <wp:effectExtent l="0" t="0" r="28575" b="22225"/>
                <wp:wrapNone/>
                <wp:docPr id="2752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EF38F9" id="Freeform 230" o:spid="_x0000_s1026" style="position:absolute;margin-left:290.4pt;margin-top:10pt;width:30.75pt;height:19.2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02E35510" wp14:editId="6642F92A">
                <wp:simplePos x="0" y="0"/>
                <wp:positionH relativeFrom="column">
                  <wp:posOffset>5073218</wp:posOffset>
                </wp:positionH>
                <wp:positionV relativeFrom="paragraph">
                  <wp:posOffset>142977</wp:posOffset>
                </wp:positionV>
                <wp:extent cx="390525" cy="244475"/>
                <wp:effectExtent l="0" t="0" r="28575" b="22225"/>
                <wp:wrapNone/>
                <wp:docPr id="2753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FF0509" id="Freeform 230" o:spid="_x0000_s1026" style="position:absolute;margin-left:399.45pt;margin-top:11.25pt;width:30.75pt;height:19.2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</w:p>
    <w:p w:rsidR="009E2E6C" w:rsidRDefault="009E2E6C" w:rsidP="009E2E6C">
      <w:pPr>
        <w:rPr>
          <w:rFonts w:ascii="Calibri" w:hAnsi="Calibri" w:cs="Calibri"/>
          <w:b/>
        </w:rPr>
      </w:pPr>
    </w:p>
    <w:p w:rsidR="009E2E6C" w:rsidRDefault="009E2E6C" w:rsidP="009E2E6C">
      <w:pPr>
        <w:rPr>
          <w:rFonts w:ascii="Calibri" w:hAnsi="Calibri" w:cs="Calibri"/>
          <w:b/>
        </w:rPr>
      </w:pPr>
    </w:p>
    <w:p w:rsidR="009E2E6C" w:rsidRPr="009E2E6C" w:rsidRDefault="009E2E6C" w:rsidP="009E2E6C"/>
    <w:p w:rsidR="00497D33" w:rsidRDefault="00497D33" w:rsidP="00497D33">
      <w:pPr>
        <w:pStyle w:val="a"/>
        <w:spacing w:before="180" w:after="180"/>
      </w:pPr>
      <w:bookmarkStart w:id="69" w:name="_Toc62232055"/>
      <w:r>
        <w:t>Test Equipment List of</w:t>
      </w:r>
      <w:r w:rsidRPr="00303FC2">
        <w:t xml:space="preserve"> </w:t>
      </w:r>
      <w:r>
        <w:t>Final Functional</w:t>
      </w:r>
      <w:r w:rsidRPr="00303FC2">
        <w:t xml:space="preserve"> T</w:t>
      </w:r>
      <w:r>
        <w:t>est</w:t>
      </w:r>
      <w:bookmarkEnd w:id="69"/>
    </w:p>
    <w:tbl>
      <w:tblPr>
        <w:tblW w:w="9890" w:type="dxa"/>
        <w:tblInd w:w="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71"/>
        <w:gridCol w:w="2415"/>
        <w:gridCol w:w="2793"/>
        <w:gridCol w:w="851"/>
        <w:gridCol w:w="3260"/>
      </w:tblGrid>
      <w:tr w:rsidR="00497D33" w:rsidRPr="002A189E" w:rsidTr="00CD3611"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D33" w:rsidRPr="002A189E" w:rsidRDefault="00497D33" w:rsidP="00CD3611">
            <w:pPr>
              <w:jc w:val="center"/>
              <w:rPr>
                <w:rFonts w:ascii="Calibri" w:eastAsia="SimSun" w:hAnsi="Calibri" w:cs="Calibri"/>
                <w:b/>
                <w:i/>
                <w:color w:val="000000"/>
              </w:rPr>
            </w:pPr>
            <w:r w:rsidRPr="002A189E">
              <w:rPr>
                <w:rFonts w:ascii="Calibri" w:eastAsia="SimSun" w:hAnsi="Calibri" w:cs="Calibri"/>
                <w:b/>
                <w:i/>
                <w:color w:val="000000"/>
              </w:rPr>
              <w:t>Item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D33" w:rsidRPr="002A189E" w:rsidRDefault="00497D33" w:rsidP="00CD3611">
            <w:pPr>
              <w:jc w:val="center"/>
              <w:rPr>
                <w:rFonts w:ascii="Calibri" w:eastAsia="SimSun" w:hAnsi="Calibri" w:cs="Calibri"/>
                <w:b/>
                <w:i/>
                <w:color w:val="000000"/>
              </w:rPr>
            </w:pPr>
            <w:r w:rsidRPr="002A189E">
              <w:rPr>
                <w:rFonts w:ascii="Calibri" w:eastAsia="SimSun" w:hAnsi="Calibri" w:cs="Calibri"/>
                <w:b/>
                <w:i/>
                <w:color w:val="000000"/>
              </w:rPr>
              <w:t>Equipment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D33" w:rsidRPr="002A189E" w:rsidRDefault="00497D33" w:rsidP="00CD3611">
            <w:pPr>
              <w:jc w:val="center"/>
              <w:rPr>
                <w:rFonts w:ascii="Calibri" w:eastAsia="SimSun" w:hAnsi="Calibri" w:cs="Calibri"/>
                <w:b/>
                <w:i/>
                <w:color w:val="000000"/>
              </w:rPr>
            </w:pPr>
            <w:r w:rsidRPr="002A189E">
              <w:rPr>
                <w:rFonts w:ascii="Calibri" w:eastAsia="SimSun" w:hAnsi="Calibri" w:cs="Calibri"/>
                <w:b/>
                <w:i/>
                <w:color w:val="000000"/>
              </w:rPr>
              <w:t>Specification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D33" w:rsidRPr="002A189E" w:rsidRDefault="00497D33" w:rsidP="00CD3611">
            <w:pPr>
              <w:jc w:val="center"/>
              <w:rPr>
                <w:rFonts w:ascii="Calibri" w:eastAsia="SimSun" w:hAnsi="Calibri" w:cs="Calibri"/>
                <w:b/>
                <w:i/>
                <w:color w:val="000000"/>
              </w:rPr>
            </w:pPr>
            <w:proofErr w:type="spellStart"/>
            <w:r w:rsidRPr="002A189E">
              <w:rPr>
                <w:rFonts w:ascii="Calibri" w:eastAsia="SimSun" w:hAnsi="Calibri" w:cs="Calibri"/>
                <w:b/>
                <w:i/>
                <w:color w:val="000000"/>
              </w:rPr>
              <w:t>Qty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D33" w:rsidRPr="002A189E" w:rsidRDefault="00497D33" w:rsidP="00CD3611">
            <w:pPr>
              <w:jc w:val="center"/>
              <w:rPr>
                <w:rFonts w:ascii="Calibri" w:eastAsia="SimSun" w:hAnsi="Calibri" w:cs="Calibri"/>
                <w:b/>
                <w:i/>
                <w:color w:val="000000"/>
              </w:rPr>
            </w:pPr>
            <w:r w:rsidRPr="002A189E">
              <w:rPr>
                <w:rFonts w:ascii="Calibri" w:eastAsia="SimSun" w:hAnsi="Calibri" w:cs="Calibri"/>
                <w:b/>
                <w:i/>
                <w:color w:val="000000"/>
              </w:rPr>
              <w:t>Remark</w:t>
            </w:r>
          </w:p>
        </w:tc>
      </w:tr>
      <w:tr w:rsidR="00497D33" w:rsidRPr="001F7DE8" w:rsidTr="00CD3611"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Pr="001F7DE8" w:rsidRDefault="00497D33" w:rsidP="00CD3611">
            <w:pPr>
              <w:jc w:val="center"/>
              <w:textAlignment w:val="bottom"/>
              <w:rPr>
                <w:rFonts w:ascii="Calibri" w:hAnsi="Calibri" w:cs="Calibri"/>
                <w:color w:val="000000"/>
                <w:szCs w:val="22"/>
              </w:rPr>
            </w:pPr>
            <w:r w:rsidRPr="001F7DE8">
              <w:rPr>
                <w:rFonts w:ascii="Calibri" w:hAnsi="Calibri" w:cs="Calibri"/>
                <w:color w:val="000000"/>
                <w:szCs w:val="22"/>
              </w:rPr>
              <w:t>1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D33" w:rsidRPr="001F7DE8" w:rsidRDefault="00497D33" w:rsidP="00CD3611">
            <w:pPr>
              <w:spacing w:line="225" w:lineRule="atLeast"/>
              <w:rPr>
                <w:rFonts w:ascii="Calibri" w:hAnsi="Calibri" w:cs="Calibri"/>
                <w:color w:val="000000"/>
                <w:szCs w:val="22"/>
              </w:rPr>
            </w:pPr>
            <w:r w:rsidRPr="001F7DE8">
              <w:rPr>
                <w:rFonts w:ascii="Calibri" w:hAnsi="Calibri" w:cs="Calibri"/>
                <w:color w:val="000000"/>
                <w:szCs w:val="22"/>
              </w:rPr>
              <w:t xml:space="preserve">PC 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D33" w:rsidRPr="00442D51" w:rsidRDefault="00497D33" w:rsidP="00CD3611">
            <w:pPr>
              <w:pStyle w:val="ae"/>
              <w:numPr>
                <w:ilvl w:val="0"/>
                <w:numId w:val="64"/>
              </w:numPr>
              <w:spacing w:line="225" w:lineRule="atLeast"/>
              <w:ind w:leftChars="0"/>
              <w:rPr>
                <w:rFonts w:ascii="Calibri" w:hAnsi="Calibri" w:cs="Calibri"/>
                <w:color w:val="000000"/>
                <w:szCs w:val="22"/>
              </w:rPr>
            </w:pPr>
            <w:r w:rsidRPr="005452C0">
              <w:rPr>
                <w:rFonts w:ascii="Calibri" w:hAnsi="Calibri" w:cs="Calibri"/>
                <w:color w:val="000000"/>
                <w:szCs w:val="22"/>
              </w:rPr>
              <w:t>OS: Ubuntu 16.04 or 18</w:t>
            </w:r>
            <w:r w:rsidRPr="005452C0">
              <w:rPr>
                <w:rFonts w:ascii="Calibri" w:hAnsi="Calibri" w:cs="Calibri" w:hint="eastAsia"/>
                <w:color w:val="000000"/>
                <w:szCs w:val="22"/>
              </w:rPr>
              <w:t xml:space="preserve"> LTS</w:t>
            </w:r>
          </w:p>
          <w:p w:rsidR="00497D33" w:rsidRPr="005452C0" w:rsidRDefault="00497D33" w:rsidP="00CD3611">
            <w:pPr>
              <w:pStyle w:val="ae"/>
              <w:numPr>
                <w:ilvl w:val="0"/>
                <w:numId w:val="64"/>
              </w:numPr>
              <w:spacing w:line="225" w:lineRule="atLeast"/>
              <w:ind w:leftChars="0"/>
              <w:rPr>
                <w:rFonts w:ascii="Calibri" w:hAnsi="Calibri" w:cs="Calibri"/>
                <w:color w:val="000000"/>
                <w:szCs w:val="22"/>
              </w:rPr>
            </w:pPr>
            <w:r w:rsidRPr="005452C0">
              <w:rPr>
                <w:rFonts w:ascii="Calibri" w:hAnsi="Calibri" w:cs="Calibri"/>
                <w:color w:val="000000"/>
                <w:szCs w:val="22"/>
              </w:rPr>
              <w:t xml:space="preserve">HW spec.: </w:t>
            </w:r>
          </w:p>
          <w:p w:rsidR="00497D33" w:rsidRDefault="00497D33" w:rsidP="00CD3611">
            <w:pPr>
              <w:spacing w:line="225" w:lineRule="atLeast"/>
              <w:ind w:firstLineChars="100" w:firstLine="240"/>
              <w:rPr>
                <w:rFonts w:ascii="Calibri" w:hAnsi="Calibri" w:cs="Calibri"/>
                <w:color w:val="000000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Cs w:val="22"/>
              </w:rPr>
              <w:t>PCIe</w:t>
            </w:r>
            <w:proofErr w:type="spellEnd"/>
            <w:r>
              <w:rPr>
                <w:rFonts w:ascii="Calibri" w:hAnsi="Calibri" w:cs="Calibri"/>
                <w:color w:val="000000"/>
                <w:szCs w:val="22"/>
              </w:rPr>
              <w:t xml:space="preserve"> Gen.3 X16</w:t>
            </w:r>
          </w:p>
          <w:p w:rsidR="00497D33" w:rsidRDefault="00497D33" w:rsidP="00CD3611">
            <w:pPr>
              <w:spacing w:line="225" w:lineRule="atLeast"/>
              <w:ind w:leftChars="100" w:left="24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 xml:space="preserve">BIOS support: 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>Above 4GB decoding</w:t>
            </w:r>
          </w:p>
          <w:p w:rsidR="00497D33" w:rsidRPr="005452C0" w:rsidRDefault="00497D33" w:rsidP="00CD3611">
            <w:pPr>
              <w:pStyle w:val="ae"/>
              <w:numPr>
                <w:ilvl w:val="0"/>
                <w:numId w:val="64"/>
              </w:numPr>
              <w:spacing w:line="225" w:lineRule="atLeast"/>
              <w:ind w:leftChars="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This compute must access the internet for package update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D33" w:rsidRPr="001F7DE8" w:rsidRDefault="00497D33" w:rsidP="00CD3611">
            <w:pPr>
              <w:spacing w:line="225" w:lineRule="atLeast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1F7DE8">
              <w:rPr>
                <w:rFonts w:ascii="Calibri" w:hAnsi="Calibri" w:cs="Calibri"/>
                <w:color w:val="000000"/>
                <w:szCs w:val="22"/>
              </w:rPr>
              <w:t xml:space="preserve">1 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Default="00497D33" w:rsidP="00CD3611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The Ubuntu </w:t>
            </w:r>
            <w:r>
              <w:rPr>
                <w:rFonts w:ascii="Calibri" w:hAnsi="Calibri" w:cs="Calibri"/>
                <w:color w:val="000000"/>
                <w:szCs w:val="22"/>
              </w:rPr>
              <w:t>update package:</w:t>
            </w:r>
          </w:p>
          <w:p w:rsidR="00497D33" w:rsidRDefault="00497D33" w:rsidP="00CD3611">
            <w:pPr>
              <w:pStyle w:val="Default"/>
            </w:pPr>
            <w:proofErr w:type="spellStart"/>
            <w:r>
              <w:t>sudo</w:t>
            </w:r>
            <w:proofErr w:type="spellEnd"/>
            <w:r>
              <w:t xml:space="preserve"> apt install dialog </w:t>
            </w:r>
          </w:p>
          <w:p w:rsidR="00497D33" w:rsidRPr="005452C0" w:rsidRDefault="00497D33" w:rsidP="00CD3611">
            <w:pPr>
              <w:pStyle w:val="Default"/>
            </w:pPr>
            <w:proofErr w:type="spellStart"/>
            <w:r>
              <w:rPr>
                <w:sz w:val="23"/>
                <w:szCs w:val="23"/>
              </w:rPr>
              <w:t>sudo</w:t>
            </w:r>
            <w:proofErr w:type="spellEnd"/>
            <w:r>
              <w:rPr>
                <w:sz w:val="23"/>
                <w:szCs w:val="23"/>
              </w:rPr>
              <w:t xml:space="preserve"> update-</w:t>
            </w:r>
            <w:proofErr w:type="spellStart"/>
            <w:r>
              <w:rPr>
                <w:sz w:val="23"/>
                <w:szCs w:val="23"/>
              </w:rPr>
              <w:t>pciids</w:t>
            </w:r>
            <w:proofErr w:type="spellEnd"/>
          </w:p>
          <w:p w:rsidR="00497D33" w:rsidRDefault="00497D33" w:rsidP="00CD3611">
            <w:pPr>
              <w:pStyle w:val="Default"/>
            </w:pPr>
          </w:p>
          <w:p w:rsidR="00497D33" w:rsidRDefault="00497D33" w:rsidP="00CD3611">
            <w:pPr>
              <w:pStyle w:val="Default"/>
            </w:pPr>
            <w:r>
              <w:rPr>
                <w:rFonts w:ascii="Calibri" w:eastAsiaTheme="minorEastAsia" w:hAnsi="Calibri" w:cs="Calibri"/>
                <w:szCs w:val="22"/>
              </w:rPr>
              <w:t>Driver:</w:t>
            </w:r>
            <w:r>
              <w:rPr>
                <w:rFonts w:ascii="Calibri" w:eastAsiaTheme="minorEastAsia" w:hAnsi="Calibri" w:cs="Calibri" w:hint="eastAsia"/>
                <w:szCs w:val="22"/>
              </w:rPr>
              <w:t xml:space="preserve"> CP210x_Universal Driver</w:t>
            </w:r>
          </w:p>
          <w:p w:rsidR="00497D33" w:rsidRPr="001F7DE8" w:rsidRDefault="00497D33" w:rsidP="00CD3611">
            <w:pPr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497D33" w:rsidRPr="00303FC2" w:rsidTr="00CD3611"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Pr="00303FC2" w:rsidRDefault="00497D33" w:rsidP="00CD3611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2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Pr="00303FC2" w:rsidRDefault="00497D33" w:rsidP="00CD3611">
            <w:pPr>
              <w:rPr>
                <w:rFonts w:ascii="Calibri" w:hAnsi="Calibri" w:cs="Calibri"/>
                <w:color w:val="000000"/>
                <w:szCs w:val="22"/>
              </w:rPr>
            </w:pPr>
            <w:r w:rsidRPr="00303FC2">
              <w:rPr>
                <w:rFonts w:ascii="Calibri" w:hAnsi="Calibri" w:cs="Calibri"/>
                <w:color w:val="000000"/>
                <w:szCs w:val="22"/>
              </w:rPr>
              <w:t>Barcode Scanner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Pr="00303FC2" w:rsidRDefault="00497D33" w:rsidP="00CD3611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2D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Pr="00303FC2" w:rsidRDefault="00497D33" w:rsidP="00CD3611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303FC2">
              <w:rPr>
                <w:rFonts w:ascii="Calibri" w:hAnsi="Calibri" w:cs="Calibri"/>
                <w:color w:val="000000"/>
                <w:szCs w:val="22"/>
              </w:rPr>
              <w:t>1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D33" w:rsidRPr="00303FC2" w:rsidRDefault="00497D33" w:rsidP="00CD3611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  <w:tr w:rsidR="00497D33" w:rsidRPr="005452C0" w:rsidTr="00CD3611"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Default="00497D33" w:rsidP="00CD3611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3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Pr="00303FC2" w:rsidRDefault="00497D33" w:rsidP="00CD3611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Com port setting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Default="00497D33" w:rsidP="00CD3611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B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aud: 115200, HW SW flow control </w:t>
            </w:r>
            <w:r>
              <w:rPr>
                <w:rFonts w:ascii="Calibri" w:hAnsi="Calibri" w:cs="Calibri"/>
                <w:color w:val="000000"/>
                <w:szCs w:val="22"/>
              </w:rPr>
              <w:t>“NO”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Pr="00303FC2" w:rsidRDefault="00497D33" w:rsidP="00CD3611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D33" w:rsidRPr="00442D51" w:rsidRDefault="00497D33" w:rsidP="00CD3611">
            <w:pPr>
              <w:rPr>
                <w:rFonts w:ascii="Calibri" w:eastAsiaTheme="minorEastAsia" w:hAnsi="Calibri" w:cs="Calibri"/>
                <w:color w:val="000000"/>
                <w:szCs w:val="22"/>
              </w:rPr>
            </w:pPr>
          </w:p>
        </w:tc>
      </w:tr>
      <w:tr w:rsidR="00497D33" w:rsidRPr="00303FC2" w:rsidTr="00CD3611"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Default="00497D33" w:rsidP="00CD3611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3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Pr="00303FC2" w:rsidRDefault="00497D33" w:rsidP="00CD3611">
            <w:pPr>
              <w:rPr>
                <w:rFonts w:ascii="Calibri" w:hAnsi="Calibri" w:cs="Calibri"/>
                <w:color w:val="000000"/>
                <w:szCs w:val="22"/>
              </w:rPr>
            </w:pPr>
            <w:proofErr w:type="spellStart"/>
            <w:r>
              <w:rPr>
                <w:rFonts w:ascii="Calibri" w:hAnsi="Calibri" w:cs="Calibri" w:hint="eastAsia"/>
                <w:color w:val="000000"/>
                <w:szCs w:val="22"/>
              </w:rPr>
              <w:t>PCIe</w:t>
            </w:r>
            <w:proofErr w:type="spellEnd"/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 w:hint="eastAsia"/>
                <w:color w:val="000000"/>
                <w:szCs w:val="22"/>
              </w:rPr>
              <w:t>Hotswap</w:t>
            </w:r>
            <w:proofErr w:type="spellEnd"/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 </w:t>
            </w:r>
            <w:r>
              <w:rPr>
                <w:rFonts w:ascii="Calibri" w:hAnsi="Calibri" w:cs="Calibri"/>
                <w:color w:val="000000"/>
                <w:szCs w:val="22"/>
              </w:rPr>
              <w:t>Card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Default="00497D33" w:rsidP="00CD3611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PEX-16-50185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Pr="00303FC2" w:rsidRDefault="00497D33" w:rsidP="00CD3611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1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D33" w:rsidRPr="00303FC2" w:rsidRDefault="00497D33" w:rsidP="00CD3611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  <w:tr w:rsidR="00497D33" w:rsidRPr="00303FC2" w:rsidTr="00CD3611"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Default="00497D33" w:rsidP="00CD3611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4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Pr="00303FC2" w:rsidRDefault="00497D33" w:rsidP="00CD3611">
            <w:pPr>
              <w:rPr>
                <w:rFonts w:ascii="Calibri" w:hAnsi="Calibri" w:cs="Calibri"/>
                <w:color w:val="000000"/>
                <w:szCs w:val="22"/>
              </w:rPr>
            </w:pPr>
            <w:proofErr w:type="spellStart"/>
            <w:r>
              <w:rPr>
                <w:rFonts w:ascii="Calibri" w:hAnsi="Calibri" w:cs="Calibri" w:hint="eastAsia"/>
                <w:color w:val="000000"/>
                <w:szCs w:val="22"/>
              </w:rPr>
              <w:t>PCIe</w:t>
            </w:r>
            <w:proofErr w:type="spellEnd"/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 w:hint="eastAsia"/>
                <w:color w:val="000000"/>
                <w:szCs w:val="22"/>
              </w:rPr>
              <w:t>Extenend</w:t>
            </w:r>
            <w:proofErr w:type="spellEnd"/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 Card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Default="00497D33" w:rsidP="00CD3611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PEX-16XL V3.0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Pr="00303FC2" w:rsidRDefault="00497D33" w:rsidP="00CD3611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1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D33" w:rsidRPr="00303FC2" w:rsidRDefault="00497D33" w:rsidP="00CD3611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  <w:tr w:rsidR="00497D33" w:rsidRPr="00303FC2" w:rsidTr="00CD3611"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Default="00497D33" w:rsidP="00CD3611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5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Default="00497D33" w:rsidP="00CD3611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RJ45</w:t>
            </w:r>
            <w:r>
              <w:rPr>
                <w:rFonts w:ascii="Calibri" w:hAnsi="Calibri" w:cs="Calibri"/>
                <w:color w:val="000000"/>
                <w:szCs w:val="22"/>
              </w:rPr>
              <w:t xml:space="preserve"> Cable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Default="00497D33" w:rsidP="00CD3611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Ethernet Cable 3m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Default="00497D33" w:rsidP="00CD3611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1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D33" w:rsidRPr="00303FC2" w:rsidRDefault="00497D33" w:rsidP="00CD3611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  <w:tr w:rsidR="00497D33" w:rsidRPr="00303FC2" w:rsidTr="00CD3611"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Default="00497D33" w:rsidP="00CD3611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6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Default="00497D33" w:rsidP="00CD3611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Console Cable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Default="00497D33" w:rsidP="00CD3611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USB type-A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 to </w:t>
            </w:r>
            <w:r>
              <w:rPr>
                <w:rFonts w:ascii="Calibri" w:hAnsi="Calibri" w:cs="Calibri"/>
                <w:color w:val="000000"/>
                <w:szCs w:val="22"/>
              </w:rPr>
              <w:t>Micro-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>USB console cable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Pr="00967E37" w:rsidRDefault="00497D33" w:rsidP="00CD3611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1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D33" w:rsidRPr="00303FC2" w:rsidRDefault="00497D33" w:rsidP="00CD3611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  <w:tr w:rsidR="00497D33" w:rsidRPr="00645390" w:rsidTr="00CD3611"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Default="00497D33" w:rsidP="00CD3611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7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Default="00497D33" w:rsidP="00CD3611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DHCP server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Default="00497D33" w:rsidP="00CD3611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Need a DHCP server for 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lastRenderedPageBreak/>
              <w:t xml:space="preserve">DUT to do </w:t>
            </w:r>
            <w:r>
              <w:rPr>
                <w:rFonts w:ascii="Calibri" w:hAnsi="Calibri" w:cs="Calibri"/>
                <w:color w:val="000000"/>
                <w:szCs w:val="22"/>
              </w:rPr>
              <w:t>Ethernet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 </w:t>
            </w:r>
            <w:r>
              <w:rPr>
                <w:rFonts w:ascii="Calibri" w:hAnsi="Calibri" w:cs="Calibri"/>
                <w:color w:val="000000"/>
                <w:szCs w:val="22"/>
              </w:rPr>
              <w:t>test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97D33" w:rsidRDefault="00497D33" w:rsidP="00CD3611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lastRenderedPageBreak/>
              <w:t>1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D33" w:rsidRPr="00645390" w:rsidRDefault="00497D33" w:rsidP="00CD3611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</w:tbl>
    <w:p w:rsidR="00497D33" w:rsidRPr="00C309AF" w:rsidRDefault="00497D33" w:rsidP="00497D33">
      <w:pPr>
        <w:pStyle w:val="a"/>
        <w:spacing w:before="180" w:after="180"/>
      </w:pPr>
      <w:bookmarkStart w:id="70" w:name="_Toc62232056"/>
      <w:r>
        <w:t>Test Items of</w:t>
      </w:r>
      <w:r w:rsidRPr="00303FC2">
        <w:t xml:space="preserve"> </w:t>
      </w:r>
      <w:r>
        <w:t>Final Functional Test</w:t>
      </w:r>
      <w:bookmarkEnd w:id="7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79"/>
        <w:gridCol w:w="2065"/>
        <w:gridCol w:w="4819"/>
        <w:gridCol w:w="2731"/>
      </w:tblGrid>
      <w:tr w:rsidR="00497D33" w:rsidRPr="00000AE6" w:rsidTr="00CD3611">
        <w:tc>
          <w:tcPr>
            <w:tcW w:w="579" w:type="dxa"/>
          </w:tcPr>
          <w:p w:rsidR="00497D33" w:rsidRPr="00000AE6" w:rsidRDefault="00497D33" w:rsidP="00CD3611">
            <w:pPr>
              <w:rPr>
                <w:rFonts w:ascii="Calibri" w:hAnsi="Calibri" w:cs="Calibri"/>
                <w:b/>
              </w:rPr>
            </w:pPr>
            <w:r w:rsidRPr="00000AE6">
              <w:rPr>
                <w:rFonts w:ascii="Calibri" w:hAnsi="Calibri" w:cs="Calibri"/>
                <w:b/>
              </w:rPr>
              <w:t>Item</w:t>
            </w:r>
          </w:p>
        </w:tc>
        <w:tc>
          <w:tcPr>
            <w:tcW w:w="2065" w:type="dxa"/>
          </w:tcPr>
          <w:p w:rsidR="00497D33" w:rsidRPr="00203BD5" w:rsidRDefault="00497D33" w:rsidP="00CD3611">
            <w:pPr>
              <w:rPr>
                <w:rFonts w:ascii="Calibri" w:hAnsi="Calibri" w:cs="Calibri"/>
                <w:b/>
              </w:rPr>
            </w:pPr>
            <w:r w:rsidRPr="00203BD5">
              <w:rPr>
                <w:rFonts w:ascii="Calibri" w:hAnsi="Calibri" w:cs="Calibri"/>
                <w:b/>
              </w:rPr>
              <w:t>Test Feature</w:t>
            </w:r>
          </w:p>
        </w:tc>
        <w:tc>
          <w:tcPr>
            <w:tcW w:w="4819" w:type="dxa"/>
          </w:tcPr>
          <w:p w:rsidR="00497D33" w:rsidRPr="00203BD5" w:rsidRDefault="00497D33" w:rsidP="00CD3611">
            <w:pPr>
              <w:rPr>
                <w:rFonts w:ascii="Calibri" w:hAnsi="Calibri" w:cs="Calibri"/>
                <w:b/>
              </w:rPr>
            </w:pPr>
            <w:r w:rsidRPr="00203BD5">
              <w:rPr>
                <w:rFonts w:ascii="Calibri" w:hAnsi="Calibri" w:cs="Calibri"/>
                <w:b/>
              </w:rPr>
              <w:t>Detailed Description</w:t>
            </w:r>
          </w:p>
        </w:tc>
        <w:tc>
          <w:tcPr>
            <w:tcW w:w="2731" w:type="dxa"/>
          </w:tcPr>
          <w:p w:rsidR="00497D33" w:rsidRPr="00203BD5" w:rsidRDefault="00497D33" w:rsidP="00CD3611">
            <w:pPr>
              <w:rPr>
                <w:rFonts w:ascii="Calibri" w:hAnsi="Calibri" w:cs="Calibri"/>
                <w:b/>
              </w:rPr>
            </w:pPr>
            <w:r w:rsidRPr="00203BD5">
              <w:rPr>
                <w:rFonts w:ascii="Calibri" w:hAnsi="Calibri" w:cs="Calibri"/>
                <w:b/>
              </w:rPr>
              <w:t>Remark</w:t>
            </w:r>
          </w:p>
        </w:tc>
      </w:tr>
      <w:tr w:rsidR="005F4239" w:rsidRPr="00303FC2" w:rsidTr="00EB61DE">
        <w:tc>
          <w:tcPr>
            <w:tcW w:w="579" w:type="dxa"/>
            <w:vAlign w:val="center"/>
          </w:tcPr>
          <w:p w:rsidR="005F4239" w:rsidRPr="00A55EE6" w:rsidRDefault="005F4239" w:rsidP="005F4239">
            <w:pPr>
              <w:pStyle w:val="ae"/>
              <w:numPr>
                <w:ilvl w:val="0"/>
                <w:numId w:val="75"/>
              </w:numPr>
              <w:ind w:leftChars="0"/>
              <w:jc w:val="center"/>
              <w:textAlignment w:val="bottom"/>
              <w:rPr>
                <w:rFonts w:ascii="Calibri" w:hAnsi="Calibri" w:cs="Calibri"/>
                <w:color w:val="000000" w:themeColor="text1"/>
                <w:szCs w:val="22"/>
              </w:rPr>
            </w:pPr>
          </w:p>
        </w:tc>
        <w:tc>
          <w:tcPr>
            <w:tcW w:w="2065" w:type="dxa"/>
          </w:tcPr>
          <w:p w:rsidR="005F4239" w:rsidRPr="0017710F" w:rsidRDefault="005F4239" w:rsidP="0081432D">
            <w:pPr>
              <w:spacing w:line="225" w:lineRule="atLeas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Check SW3 setting</w:t>
            </w:r>
            <w:r w:rsidR="0081432D">
              <w:rPr>
                <w:rFonts w:ascii="Calibri" w:hAnsi="Calibri" w:cs="Calibri"/>
                <w:color w:val="000000"/>
                <w:szCs w:val="22"/>
              </w:rPr>
              <w:t xml:space="preserve"> if test is fail(need to disassemble the </w:t>
            </w:r>
            <w:proofErr w:type="spellStart"/>
            <w:r w:rsidR="0081432D">
              <w:rPr>
                <w:rFonts w:ascii="Calibri" w:hAnsi="Calibri" w:cs="Calibri"/>
                <w:color w:val="000000"/>
                <w:szCs w:val="22"/>
              </w:rPr>
              <w:t>HeatSink</w:t>
            </w:r>
            <w:proofErr w:type="spellEnd"/>
            <w:r w:rsidR="0081432D">
              <w:rPr>
                <w:rFonts w:ascii="Calibri" w:hAnsi="Calibri" w:cs="Calibri"/>
                <w:color w:val="000000"/>
                <w:szCs w:val="22"/>
              </w:rPr>
              <w:t>)</w:t>
            </w:r>
          </w:p>
        </w:tc>
        <w:tc>
          <w:tcPr>
            <w:tcW w:w="4819" w:type="dxa"/>
          </w:tcPr>
          <w:p w:rsidR="005F4239" w:rsidRDefault="005F4239" w:rsidP="005F4239">
            <w:pPr>
              <w:spacing w:line="225" w:lineRule="atLeast"/>
              <w:rPr>
                <w:rFonts w:ascii="Calibri" w:hAnsi="Calibri" w:cs="Calibri"/>
                <w:color w:val="000000" w:themeColor="text1"/>
                <w:szCs w:val="22"/>
              </w:rPr>
            </w:pPr>
            <w:r>
              <w:rPr>
                <w:rFonts w:ascii="Calibri" w:hAnsi="Calibri" w:cs="Calibri" w:hint="eastAsia"/>
                <w:color w:val="000000" w:themeColor="text1"/>
                <w:szCs w:val="22"/>
              </w:rPr>
              <w:t xml:space="preserve">Booting up from </w:t>
            </w:r>
            <w:proofErr w:type="spellStart"/>
            <w:r>
              <w:rPr>
                <w:rFonts w:ascii="Calibri" w:hAnsi="Calibri" w:cs="Calibri" w:hint="eastAsia"/>
                <w:color w:val="000000" w:themeColor="text1"/>
                <w:szCs w:val="22"/>
              </w:rPr>
              <w:t>eMMC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22"/>
              </w:rPr>
              <w:t>, SW3 setting as below:</w:t>
            </w:r>
          </w:p>
          <w:p w:rsidR="005F4239" w:rsidRDefault="005F4239" w:rsidP="005F4239">
            <w:pPr>
              <w:spacing w:line="225" w:lineRule="atLeast"/>
              <w:rPr>
                <w:noProof/>
              </w:rPr>
            </w:pPr>
            <w:r>
              <w:rPr>
                <w:rFonts w:ascii="Calibri" w:hAnsi="Calibri" w:cs="Calibri"/>
                <w:color w:val="000000" w:themeColor="text1"/>
                <w:szCs w:val="22"/>
              </w:rPr>
              <w:t>10    /9   /8    /7      /6   /5     /4   /3     /2     /1 OFF/ON/OFF/ON/ON/OFF/ON/OFF/OFF/ON</w:t>
            </w:r>
          </w:p>
          <w:p w:rsidR="0081432D" w:rsidRPr="00C1112F" w:rsidRDefault="00183341" w:rsidP="005F4239">
            <w:pPr>
              <w:spacing w:line="225" w:lineRule="atLeast"/>
              <w:rPr>
                <w:rFonts w:ascii="Calibri" w:hAnsi="Calibri" w:cs="Calibri"/>
                <w:color w:val="000000" w:themeColor="text1"/>
                <w:szCs w:val="22"/>
              </w:rPr>
            </w:pPr>
            <w:r>
              <w:object w:dxaOrig="3735" w:dyaOrig="24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7.2pt;height:122.1pt" o:ole="">
                  <v:imagedata r:id="rId14" o:title=""/>
                </v:shape>
                <o:OLEObject Type="Embed" ProgID="PBrush" ShapeID="_x0000_i1025" DrawAspect="Content" ObjectID="_1675598076" r:id="rId15"/>
              </w:object>
            </w:r>
          </w:p>
        </w:tc>
        <w:tc>
          <w:tcPr>
            <w:tcW w:w="2731" w:type="dxa"/>
          </w:tcPr>
          <w:p w:rsidR="005F4239" w:rsidRPr="00090824" w:rsidRDefault="005F4239" w:rsidP="005F4239">
            <w:r w:rsidRPr="00090824">
              <w:t>14.2.1.1</w:t>
            </w:r>
          </w:p>
        </w:tc>
      </w:tr>
      <w:tr w:rsidR="005F4239" w:rsidRPr="00303FC2" w:rsidTr="00EB61DE">
        <w:tc>
          <w:tcPr>
            <w:tcW w:w="579" w:type="dxa"/>
            <w:vAlign w:val="center"/>
          </w:tcPr>
          <w:p w:rsidR="005F4239" w:rsidRPr="00A55EE6" w:rsidRDefault="005F4239" w:rsidP="005F4239">
            <w:pPr>
              <w:pStyle w:val="ae"/>
              <w:numPr>
                <w:ilvl w:val="0"/>
                <w:numId w:val="75"/>
              </w:numPr>
              <w:ind w:leftChars="0"/>
              <w:jc w:val="center"/>
              <w:textAlignment w:val="bottom"/>
              <w:rPr>
                <w:rFonts w:ascii="Calibri" w:hAnsi="Calibri" w:cs="Calibri"/>
                <w:color w:val="000000" w:themeColor="text1"/>
                <w:szCs w:val="22"/>
              </w:rPr>
            </w:pPr>
          </w:p>
        </w:tc>
        <w:tc>
          <w:tcPr>
            <w:tcW w:w="2065" w:type="dxa"/>
          </w:tcPr>
          <w:p w:rsidR="005F4239" w:rsidRPr="0017710F" w:rsidRDefault="005F4239" w:rsidP="005F4239">
            <w:pPr>
              <w:spacing w:line="225" w:lineRule="atLeas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u-Boot message check</w:t>
            </w:r>
          </w:p>
        </w:tc>
        <w:tc>
          <w:tcPr>
            <w:tcW w:w="4819" w:type="dxa"/>
          </w:tcPr>
          <w:p w:rsidR="005F4239" w:rsidRPr="00C1112F" w:rsidRDefault="005F4239" w:rsidP="005F4239">
            <w:pPr>
              <w:spacing w:line="225" w:lineRule="atLeast"/>
              <w:rPr>
                <w:rFonts w:ascii="Calibri" w:hAnsi="Calibri" w:cs="Calibri"/>
                <w:color w:val="000000" w:themeColor="text1"/>
                <w:szCs w:val="22"/>
              </w:rPr>
            </w:pPr>
            <w:r>
              <w:rPr>
                <w:rFonts w:ascii="Calibri" w:hAnsi="Calibri" w:cs="Calibri"/>
                <w:color w:val="000000" w:themeColor="text1"/>
                <w:szCs w:val="22"/>
              </w:rPr>
              <w:t>Check the u-boot message</w:t>
            </w:r>
          </w:p>
        </w:tc>
        <w:tc>
          <w:tcPr>
            <w:tcW w:w="2731" w:type="dxa"/>
          </w:tcPr>
          <w:p w:rsidR="005F4239" w:rsidRPr="00090824" w:rsidRDefault="005F4239" w:rsidP="005F4239">
            <w:r w:rsidRPr="00090824">
              <w:t>14.2.1.2</w:t>
            </w:r>
          </w:p>
        </w:tc>
      </w:tr>
      <w:tr w:rsidR="005F4239" w:rsidRPr="00303FC2" w:rsidTr="00CD3611">
        <w:tc>
          <w:tcPr>
            <w:tcW w:w="579" w:type="dxa"/>
          </w:tcPr>
          <w:p w:rsidR="005F4239" w:rsidRPr="00A55EE6" w:rsidRDefault="005F4239" w:rsidP="005F4239">
            <w:pPr>
              <w:pStyle w:val="ae"/>
              <w:numPr>
                <w:ilvl w:val="0"/>
                <w:numId w:val="75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5F4239" w:rsidRPr="00203BD5" w:rsidRDefault="005F4239" w:rsidP="005F4239">
            <w:pPr>
              <w:rPr>
                <w:rFonts w:ascii="Calibri" w:hAnsi="Calibri" w:cs="Calibri"/>
              </w:rPr>
            </w:pPr>
            <w:r w:rsidRPr="00243EDF"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Ethernet</w:t>
            </w:r>
            <w:r w:rsidRPr="00243EDF"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 xml:space="preserve"> Test</w:t>
            </w:r>
          </w:p>
        </w:tc>
        <w:tc>
          <w:tcPr>
            <w:tcW w:w="4819" w:type="dxa"/>
          </w:tcPr>
          <w:p w:rsidR="005F4239" w:rsidRPr="00203BD5" w:rsidRDefault="005F4239" w:rsidP="005F423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Ethernet connection test</w:t>
            </w:r>
          </w:p>
        </w:tc>
        <w:tc>
          <w:tcPr>
            <w:tcW w:w="2731" w:type="dxa"/>
          </w:tcPr>
          <w:p w:rsidR="005F4239" w:rsidRPr="00090824" w:rsidRDefault="005F4239" w:rsidP="005F4239">
            <w:r w:rsidRPr="00090824">
              <w:t>14.2.1.3</w:t>
            </w:r>
          </w:p>
        </w:tc>
      </w:tr>
      <w:tr w:rsidR="005F4239" w:rsidRPr="00303FC2" w:rsidTr="00CD3611">
        <w:tc>
          <w:tcPr>
            <w:tcW w:w="579" w:type="dxa"/>
          </w:tcPr>
          <w:p w:rsidR="005F4239" w:rsidRPr="00A55EE6" w:rsidRDefault="005F4239" w:rsidP="005F4239">
            <w:pPr>
              <w:pStyle w:val="ae"/>
              <w:numPr>
                <w:ilvl w:val="0"/>
                <w:numId w:val="75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5F4239" w:rsidRPr="00243EDF" w:rsidRDefault="005F4239" w:rsidP="005F4239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Software version check</w:t>
            </w:r>
          </w:p>
        </w:tc>
        <w:tc>
          <w:tcPr>
            <w:tcW w:w="4819" w:type="dxa"/>
          </w:tcPr>
          <w:p w:rsidR="005F4239" w:rsidRDefault="005F4239" w:rsidP="005F423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 xml:space="preserve">To check the GSI </w:t>
            </w:r>
            <w:r>
              <w:rPr>
                <w:rFonts w:ascii="Calibri" w:hAnsi="Calibri" w:cs="Calibri"/>
              </w:rPr>
              <w:t>software</w:t>
            </w:r>
            <w:r>
              <w:rPr>
                <w:rFonts w:ascii="Calibri" w:hAnsi="Calibri" w:cs="Calibri" w:hint="eastAsia"/>
              </w:rPr>
              <w:t xml:space="preserve"> version</w:t>
            </w:r>
          </w:p>
        </w:tc>
        <w:tc>
          <w:tcPr>
            <w:tcW w:w="2731" w:type="dxa"/>
          </w:tcPr>
          <w:p w:rsidR="005F4239" w:rsidRPr="00090824" w:rsidRDefault="005F4239" w:rsidP="005F4239">
            <w:r w:rsidRPr="00090824">
              <w:t>14.2.1.4</w:t>
            </w:r>
          </w:p>
        </w:tc>
      </w:tr>
      <w:tr w:rsidR="005F4239" w:rsidRPr="00303FC2" w:rsidTr="00CD3611">
        <w:tc>
          <w:tcPr>
            <w:tcW w:w="579" w:type="dxa"/>
          </w:tcPr>
          <w:p w:rsidR="005F4239" w:rsidRPr="00A55EE6" w:rsidRDefault="005F4239" w:rsidP="005F4239">
            <w:pPr>
              <w:pStyle w:val="ae"/>
              <w:numPr>
                <w:ilvl w:val="0"/>
                <w:numId w:val="75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5F4239" w:rsidRPr="00243EDF" w:rsidRDefault="005F4239" w:rsidP="005F4239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Run standalone test program</w:t>
            </w:r>
          </w:p>
        </w:tc>
        <w:tc>
          <w:tcPr>
            <w:tcW w:w="4819" w:type="dxa"/>
          </w:tcPr>
          <w:p w:rsidR="005F4239" w:rsidRDefault="005F4239" w:rsidP="005F423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</w:t>
            </w:r>
            <w:r>
              <w:rPr>
                <w:rFonts w:ascii="Calibri" w:hAnsi="Calibri" w:cs="Calibri" w:hint="eastAsia"/>
              </w:rPr>
              <w:t>un the GSI standalone test program</w:t>
            </w:r>
          </w:p>
        </w:tc>
        <w:tc>
          <w:tcPr>
            <w:tcW w:w="2731" w:type="dxa"/>
          </w:tcPr>
          <w:p w:rsidR="005F4239" w:rsidRPr="00090824" w:rsidRDefault="005F4239" w:rsidP="005F4239">
            <w:r w:rsidRPr="00090824">
              <w:t>14.2.1.5</w:t>
            </w:r>
          </w:p>
        </w:tc>
      </w:tr>
      <w:tr w:rsidR="005F4239" w:rsidRPr="00303FC2" w:rsidTr="00CD3611">
        <w:tc>
          <w:tcPr>
            <w:tcW w:w="579" w:type="dxa"/>
          </w:tcPr>
          <w:p w:rsidR="005F4239" w:rsidRPr="00A55EE6" w:rsidRDefault="005F4239" w:rsidP="005F4239">
            <w:pPr>
              <w:pStyle w:val="ae"/>
              <w:numPr>
                <w:ilvl w:val="0"/>
                <w:numId w:val="75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5F4239" w:rsidRPr="00C6524E" w:rsidRDefault="005F4239" w:rsidP="005F4239">
            <w:pPr>
              <w:pStyle w:val="Default"/>
            </w:pPr>
            <w:r>
              <w:t>MAC setting</w:t>
            </w:r>
          </w:p>
        </w:tc>
        <w:tc>
          <w:tcPr>
            <w:tcW w:w="4819" w:type="dxa"/>
          </w:tcPr>
          <w:p w:rsidR="005F4239" w:rsidRPr="00C6524E" w:rsidRDefault="005F4239" w:rsidP="005F423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Choose option 8 as test4, then option 1 for MAC address setting</w:t>
            </w:r>
          </w:p>
        </w:tc>
        <w:tc>
          <w:tcPr>
            <w:tcW w:w="2731" w:type="dxa"/>
          </w:tcPr>
          <w:p w:rsidR="005F4239" w:rsidRPr="00090824" w:rsidRDefault="005F4239" w:rsidP="005F4239">
            <w:r w:rsidRPr="00090824">
              <w:t>14.2.1.6</w:t>
            </w:r>
          </w:p>
        </w:tc>
      </w:tr>
      <w:tr w:rsidR="005F4239" w:rsidRPr="00303FC2" w:rsidTr="00CD3611">
        <w:tc>
          <w:tcPr>
            <w:tcW w:w="579" w:type="dxa"/>
          </w:tcPr>
          <w:p w:rsidR="005F4239" w:rsidRPr="00A55EE6" w:rsidRDefault="005F4239" w:rsidP="005F4239">
            <w:pPr>
              <w:pStyle w:val="ae"/>
              <w:numPr>
                <w:ilvl w:val="0"/>
                <w:numId w:val="75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5F4239" w:rsidRDefault="005F4239" w:rsidP="005F4239">
            <w:pPr>
              <w:pStyle w:val="Default"/>
            </w:pPr>
            <w:r>
              <w:rPr>
                <w:rFonts w:hint="eastAsia"/>
              </w:rPr>
              <w:t>Serial number setting</w:t>
            </w:r>
          </w:p>
        </w:tc>
        <w:tc>
          <w:tcPr>
            <w:tcW w:w="4819" w:type="dxa"/>
          </w:tcPr>
          <w:p w:rsidR="005F4239" w:rsidRDefault="005F4239" w:rsidP="005F423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Choose option 8 as test4, then option2 for MAC address setting</w:t>
            </w:r>
          </w:p>
        </w:tc>
        <w:tc>
          <w:tcPr>
            <w:tcW w:w="2731" w:type="dxa"/>
          </w:tcPr>
          <w:p w:rsidR="005F4239" w:rsidRPr="00090824" w:rsidRDefault="005F4239" w:rsidP="005F4239">
            <w:r w:rsidRPr="00090824">
              <w:t>14.2.1.7</w:t>
            </w:r>
          </w:p>
        </w:tc>
      </w:tr>
      <w:tr w:rsidR="005F4239" w:rsidRPr="00303FC2" w:rsidTr="00CD3611">
        <w:tc>
          <w:tcPr>
            <w:tcW w:w="579" w:type="dxa"/>
          </w:tcPr>
          <w:p w:rsidR="005F4239" w:rsidRPr="00A55EE6" w:rsidRDefault="005F4239" w:rsidP="005F4239">
            <w:pPr>
              <w:pStyle w:val="ae"/>
              <w:numPr>
                <w:ilvl w:val="0"/>
                <w:numId w:val="75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5F4239" w:rsidRDefault="005F4239" w:rsidP="005F4239">
            <w:pPr>
              <w:pStyle w:val="Default"/>
            </w:pPr>
            <w:r>
              <w:rPr>
                <w:rFonts w:hint="eastAsia"/>
              </w:rPr>
              <w:t>MAC and serial number check</w:t>
            </w:r>
          </w:p>
        </w:tc>
        <w:tc>
          <w:tcPr>
            <w:tcW w:w="4819" w:type="dxa"/>
          </w:tcPr>
          <w:p w:rsidR="005F4239" w:rsidRPr="004E7D13" w:rsidRDefault="005F4239" w:rsidP="005F423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Choose option 8 as test4, then option4 for check the MAC and serial setting in test6 and test7</w:t>
            </w:r>
          </w:p>
        </w:tc>
        <w:tc>
          <w:tcPr>
            <w:tcW w:w="2731" w:type="dxa"/>
          </w:tcPr>
          <w:p w:rsidR="005F4239" w:rsidRPr="00090824" w:rsidRDefault="005F4239" w:rsidP="005F4239">
            <w:r w:rsidRPr="00090824">
              <w:t>14.2.1.8</w:t>
            </w:r>
          </w:p>
        </w:tc>
      </w:tr>
      <w:tr w:rsidR="005F4239" w:rsidTr="00CD3611"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F4239" w:rsidRPr="00A55EE6" w:rsidRDefault="005F4239" w:rsidP="005F4239">
            <w:pPr>
              <w:pStyle w:val="ae"/>
              <w:numPr>
                <w:ilvl w:val="0"/>
                <w:numId w:val="75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F4239" w:rsidRDefault="005F4239" w:rsidP="005F4239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R</w:t>
            </w: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TC</w:t>
            </w: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test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F4239" w:rsidRDefault="005F4239" w:rsidP="005F423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Run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Option #2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test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20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for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RTC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function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test</w:t>
            </w:r>
          </w:p>
        </w:tc>
        <w:tc>
          <w:tcPr>
            <w:tcW w:w="2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F4239" w:rsidRPr="00090824" w:rsidRDefault="005F4239" w:rsidP="005F4239">
            <w:r w:rsidRPr="00090824">
              <w:t>14.2.1.9</w:t>
            </w:r>
          </w:p>
        </w:tc>
      </w:tr>
      <w:tr w:rsidR="005F4239" w:rsidRPr="00E94E45" w:rsidTr="00CD3611"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F4239" w:rsidRPr="00A55EE6" w:rsidRDefault="005F4239" w:rsidP="005F4239">
            <w:pPr>
              <w:pStyle w:val="ae"/>
              <w:numPr>
                <w:ilvl w:val="0"/>
                <w:numId w:val="75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F4239" w:rsidRDefault="005F4239" w:rsidP="005F4239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U</w:t>
            </w: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ART</w:t>
            </w: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test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F4239" w:rsidRDefault="005F4239" w:rsidP="005F423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Run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Option #2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test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23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for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UART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function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test</w:t>
            </w:r>
          </w:p>
        </w:tc>
        <w:tc>
          <w:tcPr>
            <w:tcW w:w="2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F4239" w:rsidRDefault="005F4239" w:rsidP="005F4239">
            <w:r w:rsidRPr="00090824">
              <w:t>14.2.1.10</w:t>
            </w:r>
          </w:p>
        </w:tc>
      </w:tr>
    </w:tbl>
    <w:p w:rsidR="00025CFD" w:rsidRDefault="00025CFD" w:rsidP="00634EBE">
      <w:pPr>
        <w:pStyle w:val="a1"/>
      </w:pPr>
      <w:r>
        <w:t>SW3 DIP switch setting(on DUT)</w:t>
      </w:r>
    </w:p>
    <w:p w:rsidR="0081432D" w:rsidRPr="00BE7215" w:rsidRDefault="0081432D" w:rsidP="0081432D">
      <w:pPr>
        <w:ind w:left="960"/>
      </w:pPr>
      <w:r>
        <w:rPr>
          <w:rFonts w:hint="eastAsia"/>
        </w:rPr>
        <w:t>If the system can</w:t>
      </w:r>
      <w:r>
        <w:t xml:space="preserve">’t boot up, then please disassemble the </w:t>
      </w:r>
      <w:proofErr w:type="spellStart"/>
      <w:r>
        <w:t>HeatSink</w:t>
      </w:r>
      <w:proofErr w:type="spellEnd"/>
      <w:r>
        <w:t xml:space="preserve"> and check the SW3 configuration. </w:t>
      </w:r>
    </w:p>
    <w:p w:rsidR="00025CFD" w:rsidRDefault="00025CFD" w:rsidP="00025CFD">
      <w:pPr>
        <w:ind w:left="480" w:firstLine="480"/>
        <w:rPr>
          <w:rFonts w:ascii="Calibri" w:hAnsi="Calibri" w:cs="Calibri"/>
          <w:color w:val="000000" w:themeColor="text1"/>
          <w:szCs w:val="22"/>
        </w:rPr>
      </w:pPr>
      <w:r>
        <w:rPr>
          <w:rFonts w:ascii="Calibri" w:hAnsi="Calibri" w:cs="Calibri"/>
          <w:color w:val="000000" w:themeColor="text1"/>
          <w:szCs w:val="22"/>
        </w:rPr>
        <w:t xml:space="preserve">1 </w:t>
      </w:r>
      <w:r w:rsidR="006E7DDA">
        <w:rPr>
          <w:rFonts w:ascii="Calibri" w:hAnsi="Calibri" w:cs="Calibri"/>
          <w:color w:val="000000" w:themeColor="text1"/>
          <w:szCs w:val="22"/>
        </w:rPr>
        <w:tab/>
        <w:t>/</w:t>
      </w:r>
      <w:r w:rsidR="006E7DDA">
        <w:rPr>
          <w:rFonts w:ascii="Calibri" w:hAnsi="Calibri" w:cs="Calibri"/>
          <w:color w:val="000000" w:themeColor="text1"/>
          <w:szCs w:val="22"/>
        </w:rPr>
        <w:tab/>
        <w:t xml:space="preserve">2 </w:t>
      </w:r>
      <w:r w:rsidR="006E7DDA">
        <w:rPr>
          <w:rFonts w:ascii="Calibri" w:hAnsi="Calibri" w:cs="Calibri"/>
          <w:color w:val="000000" w:themeColor="text1"/>
          <w:szCs w:val="22"/>
        </w:rPr>
        <w:tab/>
        <w:t>/</w:t>
      </w:r>
      <w:r w:rsidR="006E7DDA">
        <w:rPr>
          <w:rFonts w:ascii="Calibri" w:hAnsi="Calibri" w:cs="Calibri"/>
          <w:color w:val="000000" w:themeColor="text1"/>
          <w:szCs w:val="22"/>
        </w:rPr>
        <w:tab/>
        <w:t xml:space="preserve">3 </w:t>
      </w:r>
      <w:r w:rsidR="006E7DDA">
        <w:rPr>
          <w:rFonts w:ascii="Calibri" w:hAnsi="Calibri" w:cs="Calibri"/>
          <w:color w:val="000000" w:themeColor="text1"/>
          <w:szCs w:val="22"/>
        </w:rPr>
        <w:tab/>
        <w:t>/</w:t>
      </w:r>
      <w:r w:rsidR="006E7DDA">
        <w:rPr>
          <w:rFonts w:ascii="Calibri" w:hAnsi="Calibri" w:cs="Calibri"/>
          <w:color w:val="000000" w:themeColor="text1"/>
          <w:szCs w:val="22"/>
        </w:rPr>
        <w:tab/>
        <w:t>4</w:t>
      </w:r>
      <w:r w:rsidR="006E7DDA">
        <w:rPr>
          <w:rFonts w:ascii="Calibri" w:hAnsi="Calibri" w:cs="Calibri"/>
          <w:color w:val="000000" w:themeColor="text1"/>
          <w:szCs w:val="22"/>
        </w:rPr>
        <w:tab/>
        <w:t>/</w:t>
      </w:r>
      <w:r w:rsidR="006E7DDA">
        <w:rPr>
          <w:rFonts w:ascii="Calibri" w:hAnsi="Calibri" w:cs="Calibri"/>
          <w:color w:val="000000" w:themeColor="text1"/>
          <w:szCs w:val="22"/>
        </w:rPr>
        <w:tab/>
        <w:t>5</w:t>
      </w:r>
      <w:r w:rsidR="006E7DDA">
        <w:rPr>
          <w:rFonts w:ascii="Calibri" w:hAnsi="Calibri" w:cs="Calibri"/>
          <w:color w:val="000000" w:themeColor="text1"/>
          <w:szCs w:val="22"/>
        </w:rPr>
        <w:tab/>
        <w:t>/</w:t>
      </w:r>
      <w:r w:rsidR="006E7DDA">
        <w:rPr>
          <w:rFonts w:ascii="Calibri" w:hAnsi="Calibri" w:cs="Calibri"/>
          <w:color w:val="000000" w:themeColor="text1"/>
          <w:szCs w:val="22"/>
        </w:rPr>
        <w:tab/>
        <w:t>6</w:t>
      </w:r>
      <w:r w:rsidR="006E7DDA">
        <w:rPr>
          <w:rFonts w:ascii="Calibri" w:hAnsi="Calibri" w:cs="Calibri"/>
          <w:color w:val="000000" w:themeColor="text1"/>
          <w:szCs w:val="22"/>
        </w:rPr>
        <w:tab/>
        <w:t>/</w:t>
      </w:r>
      <w:r w:rsidR="006E7DDA">
        <w:rPr>
          <w:rFonts w:ascii="Calibri" w:hAnsi="Calibri" w:cs="Calibri"/>
          <w:color w:val="000000" w:themeColor="text1"/>
          <w:szCs w:val="22"/>
        </w:rPr>
        <w:tab/>
        <w:t>7</w:t>
      </w:r>
      <w:r w:rsidR="006E7DDA">
        <w:rPr>
          <w:rFonts w:ascii="Calibri" w:hAnsi="Calibri" w:cs="Calibri"/>
          <w:color w:val="000000" w:themeColor="text1"/>
          <w:szCs w:val="22"/>
        </w:rPr>
        <w:tab/>
        <w:t>/</w:t>
      </w:r>
      <w:r w:rsidR="006E7DDA">
        <w:rPr>
          <w:rFonts w:ascii="Calibri" w:hAnsi="Calibri" w:cs="Calibri"/>
          <w:color w:val="000000" w:themeColor="text1"/>
          <w:szCs w:val="22"/>
        </w:rPr>
        <w:tab/>
        <w:t>8</w:t>
      </w:r>
      <w:r w:rsidR="006E7DDA">
        <w:rPr>
          <w:rFonts w:ascii="Calibri" w:hAnsi="Calibri" w:cs="Calibri"/>
          <w:color w:val="000000" w:themeColor="text1"/>
          <w:szCs w:val="22"/>
        </w:rPr>
        <w:tab/>
        <w:t>/</w:t>
      </w:r>
      <w:r w:rsidR="006E7DDA">
        <w:rPr>
          <w:rFonts w:ascii="Calibri" w:hAnsi="Calibri" w:cs="Calibri"/>
          <w:color w:val="000000" w:themeColor="text1"/>
          <w:szCs w:val="22"/>
        </w:rPr>
        <w:tab/>
        <w:t>9</w:t>
      </w:r>
      <w:r w:rsidR="006E7DDA">
        <w:rPr>
          <w:rFonts w:ascii="Calibri" w:hAnsi="Calibri" w:cs="Calibri"/>
          <w:color w:val="000000" w:themeColor="text1"/>
          <w:szCs w:val="22"/>
        </w:rPr>
        <w:tab/>
        <w:t>/</w:t>
      </w:r>
      <w:r w:rsidR="006E7DDA">
        <w:rPr>
          <w:rFonts w:ascii="Calibri" w:hAnsi="Calibri" w:cs="Calibri"/>
          <w:color w:val="000000" w:themeColor="text1"/>
          <w:szCs w:val="22"/>
        </w:rPr>
        <w:tab/>
        <w:t>10</w:t>
      </w:r>
    </w:p>
    <w:p w:rsidR="00025CFD" w:rsidRDefault="006E7DDA" w:rsidP="00025CFD">
      <w:pPr>
        <w:ind w:left="480" w:firstLine="480"/>
        <w:rPr>
          <w:rFonts w:ascii="Calibri" w:hAnsi="Calibri" w:cs="Calibri"/>
        </w:rPr>
      </w:pPr>
      <w:r>
        <w:rPr>
          <w:rFonts w:ascii="Calibri" w:hAnsi="Calibri" w:cs="Calibri"/>
          <w:color w:val="000000" w:themeColor="text1"/>
          <w:szCs w:val="22"/>
        </w:rPr>
        <w:t>ON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OFF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OFF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ON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OFF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ON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ON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OFF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ON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OFF</w:t>
      </w:r>
    </w:p>
    <w:p w:rsidR="00025CFD" w:rsidRDefault="00183341" w:rsidP="00025CFD">
      <w:pPr>
        <w:ind w:left="480" w:firstLine="48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2372360" cy="1578610"/>
            <wp:effectExtent l="0" t="0" r="8890" b="2540"/>
            <wp:docPr id="2874" name="圖片 2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60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CFD" w:rsidRDefault="00025CFD" w:rsidP="00634EBE">
      <w:pPr>
        <w:pStyle w:val="a1"/>
      </w:pPr>
      <w:r>
        <w:rPr>
          <w:rFonts w:hint="eastAsia"/>
        </w:rPr>
        <w:t>U-boot message check</w:t>
      </w:r>
      <w:r>
        <w:t>(on DUT)</w:t>
      </w:r>
    </w:p>
    <w:p w:rsidR="00025CFD" w:rsidRDefault="00025CFD" w:rsidP="00025CFD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 </w:t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  <w:t>“</w:t>
      </w:r>
      <w:r w:rsidRPr="00BE7215">
        <w:rPr>
          <w:rFonts w:ascii="Calibri" w:hAnsi="Calibri" w:cs="Calibri"/>
        </w:rPr>
        <w:t xml:space="preserve">Hit any key to stop </w:t>
      </w:r>
      <w:proofErr w:type="spellStart"/>
      <w:r w:rsidRPr="00BE7215">
        <w:rPr>
          <w:rFonts w:ascii="Calibri" w:hAnsi="Calibri" w:cs="Calibri"/>
        </w:rPr>
        <w:t>autoboot</w:t>
      </w:r>
      <w:proofErr w:type="spellEnd"/>
      <w:r w:rsidRPr="00BE7215">
        <w:rPr>
          <w:rFonts w:ascii="Calibri" w:hAnsi="Calibri" w:cs="Calibri"/>
        </w:rPr>
        <w:t>: 4</w:t>
      </w:r>
      <w:r>
        <w:rPr>
          <w:rFonts w:ascii="Calibri" w:hAnsi="Calibri" w:cs="Calibri"/>
        </w:rPr>
        <w:t xml:space="preserve">”, </w:t>
      </w:r>
      <w:r w:rsidRPr="00BE7215">
        <w:rPr>
          <w:rFonts w:ascii="Calibri" w:hAnsi="Calibri" w:cs="Calibri"/>
        </w:rPr>
        <w:t xml:space="preserve">Press ‘enter’ to stop </w:t>
      </w:r>
      <w:proofErr w:type="spellStart"/>
      <w:r w:rsidRPr="00BE7215">
        <w:rPr>
          <w:rFonts w:ascii="Calibri" w:hAnsi="Calibri" w:cs="Calibri"/>
        </w:rPr>
        <w:t>uboot</w:t>
      </w:r>
      <w:proofErr w:type="spellEnd"/>
      <w:r w:rsidRPr="00BE7215">
        <w:rPr>
          <w:rFonts w:ascii="Calibri" w:hAnsi="Calibri" w:cs="Calibri"/>
        </w:rPr>
        <w:t xml:space="preserve"> into prompt.</w:t>
      </w:r>
    </w:p>
    <w:p w:rsidR="00025CFD" w:rsidRDefault="00025CFD" w:rsidP="00025CFD">
      <w:pPr>
        <w:ind w:left="480" w:firstLine="48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F145B6D" wp14:editId="7B046638">
            <wp:extent cx="4320000" cy="1347989"/>
            <wp:effectExtent l="0" t="0" r="4445" b="508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4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FD" w:rsidRDefault="00025CFD" w:rsidP="00025CFD">
      <w:pPr>
        <w:ind w:left="480" w:firstLine="480"/>
        <w:rPr>
          <w:rFonts w:ascii="Calibri" w:hAnsi="Calibri" w:cs="Calibri"/>
        </w:rPr>
      </w:pPr>
      <w:r>
        <w:rPr>
          <w:rFonts w:ascii="Calibri" w:hAnsi="Calibri" w:cs="Calibri" w:hint="eastAsia"/>
        </w:rPr>
        <w:t xml:space="preserve">If </w:t>
      </w:r>
      <w:r>
        <w:rPr>
          <w:rFonts w:ascii="Calibri" w:hAnsi="Calibri" w:cs="Calibri"/>
        </w:rPr>
        <w:t>it is successful to stop at u-boot command line mode, the screen will be as below.</w:t>
      </w:r>
    </w:p>
    <w:p w:rsidR="00025CFD" w:rsidRDefault="00025CFD" w:rsidP="00025CFD">
      <w:pPr>
        <w:ind w:left="480" w:firstLine="480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72D27BD6" wp14:editId="0FE5A693">
            <wp:extent cx="4320000" cy="1233560"/>
            <wp:effectExtent l="0" t="0" r="4445" b="508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23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CFD" w:rsidRDefault="00025CFD" w:rsidP="00025CFD">
      <w:pPr>
        <w:ind w:left="480" w:firstLineChars="200" w:firstLine="480"/>
        <w:rPr>
          <w:rFonts w:ascii="Calibri" w:hAnsi="Calibri" w:cs="Calibri"/>
        </w:rPr>
      </w:pPr>
      <w:r w:rsidRPr="00BE7215">
        <w:rPr>
          <w:rFonts w:ascii="Calibri" w:hAnsi="Calibri" w:cs="Calibri"/>
        </w:rPr>
        <w:t>Press ‘print’ to show ENV variables.</w:t>
      </w:r>
      <w:r>
        <w:rPr>
          <w:rFonts w:ascii="Calibri" w:hAnsi="Calibri" w:cs="Calibri"/>
        </w:rPr>
        <w:t xml:space="preserve"> Check below marked yellow parameters.</w:t>
      </w:r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gramStart"/>
      <w:r w:rsidRPr="007124D7">
        <w:rPr>
          <w:rFonts w:ascii="Lucida Console" w:hAnsi="Lucida Console" w:cs="Lucida Console"/>
          <w:kern w:val="0"/>
          <w:sz w:val="16"/>
          <w:szCs w:val="16"/>
        </w:rPr>
        <w:t>arch=</w:t>
      </w:r>
      <w:proofErr w:type="gramEnd"/>
      <w:r w:rsidRPr="007124D7">
        <w:rPr>
          <w:rFonts w:ascii="Lucida Console" w:hAnsi="Lucida Console" w:cs="Lucida Console"/>
          <w:kern w:val="0"/>
          <w:sz w:val="16"/>
          <w:szCs w:val="16"/>
        </w:rPr>
        <w:t>arm</w:t>
      </w:r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spellStart"/>
      <w:proofErr w:type="gramStart"/>
      <w:r w:rsidRPr="007124D7">
        <w:rPr>
          <w:rFonts w:ascii="Lucida Console" w:hAnsi="Lucida Console" w:cs="Lucida Console"/>
          <w:kern w:val="0"/>
          <w:sz w:val="16"/>
          <w:szCs w:val="16"/>
        </w:rPr>
        <w:t>autoload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=</w:t>
      </w:r>
      <w:proofErr w:type="gramEnd"/>
      <w:r w:rsidRPr="007124D7">
        <w:rPr>
          <w:rFonts w:ascii="Lucida Console" w:hAnsi="Lucida Console" w:cs="Lucida Console"/>
          <w:kern w:val="0"/>
          <w:sz w:val="16"/>
          <w:szCs w:val="16"/>
        </w:rPr>
        <w:t>no</w:t>
      </w:r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spellStart"/>
      <w:proofErr w:type="gramStart"/>
      <w:r w:rsidRPr="007124D7">
        <w:rPr>
          <w:rFonts w:ascii="Lucida Console" w:hAnsi="Lucida Console" w:cs="Lucida Console"/>
          <w:kern w:val="0"/>
          <w:sz w:val="16"/>
          <w:szCs w:val="16"/>
        </w:rPr>
        <w:t>baudrate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=</w:t>
      </w:r>
      <w:proofErr w:type="gramEnd"/>
      <w:r w:rsidRPr="007124D7">
        <w:rPr>
          <w:rFonts w:ascii="Lucida Console" w:hAnsi="Lucida Console" w:cs="Lucida Console"/>
          <w:kern w:val="0"/>
          <w:sz w:val="16"/>
          <w:szCs w:val="16"/>
        </w:rPr>
        <w:t>115200</w:t>
      </w:r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gramStart"/>
      <w:r w:rsidRPr="007124D7">
        <w:rPr>
          <w:rFonts w:ascii="Lucida Console" w:hAnsi="Lucida Console" w:cs="Lucida Console"/>
          <w:kern w:val="0"/>
          <w:sz w:val="16"/>
          <w:szCs w:val="16"/>
        </w:rPr>
        <w:t>board=</w:t>
      </w:r>
      <w:proofErr w:type="spellStart"/>
      <w:proofErr w:type="gramEnd"/>
      <w:r w:rsidRPr="007124D7">
        <w:rPr>
          <w:rFonts w:ascii="Lucida Console" w:hAnsi="Lucida Console" w:cs="Lucida Console"/>
          <w:kern w:val="0"/>
          <w:sz w:val="16"/>
          <w:szCs w:val="16"/>
        </w:rPr>
        <w:t>zynqmp</w:t>
      </w:r>
      <w:proofErr w:type="spellEnd"/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</w:rPr>
        <w:t>board_name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=</w:t>
      </w: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</w:rPr>
        <w:t>zynqmp</w:t>
      </w:r>
      <w:proofErr w:type="spellEnd"/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</w:rPr>
        <w:t>boot_img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=BOOT.BIN</w:t>
      </w:r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</w:rPr>
        <w:t>boot_targets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=mmc0</w:t>
      </w:r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spellStart"/>
      <w:proofErr w:type="gramStart"/>
      <w:r w:rsidRPr="007124D7">
        <w:rPr>
          <w:rFonts w:ascii="Lucida Console" w:hAnsi="Lucida Console" w:cs="Lucida Console"/>
          <w:kern w:val="0"/>
          <w:sz w:val="16"/>
          <w:szCs w:val="16"/>
          <w:highlight w:val="yellow"/>
        </w:rPr>
        <w:t>bootcmd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  <w:highlight w:val="yellow"/>
        </w:rPr>
        <w:t>=</w:t>
      </w:r>
      <w:proofErr w:type="gramEnd"/>
      <w:r w:rsidRPr="007124D7">
        <w:rPr>
          <w:rFonts w:ascii="Lucida Console" w:hAnsi="Lucida Console" w:cs="Lucida Console"/>
          <w:kern w:val="0"/>
          <w:sz w:val="16"/>
          <w:szCs w:val="16"/>
          <w:highlight w:val="yellow"/>
        </w:rPr>
        <w:t xml:space="preserve">run </w:t>
      </w: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  <w:highlight w:val="yellow"/>
        </w:rPr>
        <w:t>default_bootcmd</w:t>
      </w:r>
      <w:proofErr w:type="spellEnd"/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spellStart"/>
      <w:proofErr w:type="gramStart"/>
      <w:r w:rsidRPr="007124D7">
        <w:rPr>
          <w:rFonts w:ascii="Lucida Console" w:hAnsi="Lucida Console" w:cs="Lucida Console"/>
          <w:kern w:val="0"/>
          <w:sz w:val="16"/>
          <w:szCs w:val="16"/>
        </w:rPr>
        <w:t>bootdelay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=</w:t>
      </w:r>
      <w:proofErr w:type="gramEnd"/>
      <w:r w:rsidRPr="007124D7">
        <w:rPr>
          <w:rFonts w:ascii="Lucida Console" w:hAnsi="Lucida Console" w:cs="Lucida Console"/>
          <w:kern w:val="0"/>
          <w:sz w:val="16"/>
          <w:szCs w:val="16"/>
        </w:rPr>
        <w:t>4</w:t>
      </w:r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gramStart"/>
      <w:r w:rsidRPr="007124D7">
        <w:rPr>
          <w:rFonts w:ascii="Lucida Console" w:hAnsi="Lucida Console" w:cs="Lucida Console"/>
          <w:kern w:val="0"/>
          <w:sz w:val="16"/>
          <w:szCs w:val="16"/>
          <w:highlight w:val="yellow"/>
        </w:rPr>
        <w:t>bootenv=</w:t>
      </w:r>
      <w:proofErr w:type="gramEnd"/>
      <w:r w:rsidRPr="007124D7">
        <w:rPr>
          <w:rFonts w:ascii="Lucida Console" w:hAnsi="Lucida Console" w:cs="Lucida Console"/>
          <w:kern w:val="0"/>
          <w:sz w:val="16"/>
          <w:szCs w:val="16"/>
          <w:highlight w:val="yellow"/>
        </w:rPr>
        <w:t>uEnv.txt</w:t>
      </w:r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spellStart"/>
      <w:proofErr w:type="gramStart"/>
      <w:r w:rsidRPr="007124D7">
        <w:rPr>
          <w:rFonts w:ascii="Lucida Console" w:hAnsi="Lucida Console" w:cs="Lucida Console"/>
          <w:kern w:val="0"/>
          <w:sz w:val="16"/>
          <w:szCs w:val="16"/>
        </w:rPr>
        <w:t>bootenvsize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=</w:t>
      </w:r>
      <w:proofErr w:type="gramEnd"/>
      <w:r w:rsidRPr="007124D7">
        <w:rPr>
          <w:rFonts w:ascii="Lucida Console" w:hAnsi="Lucida Console" w:cs="Lucida Console"/>
          <w:kern w:val="0"/>
          <w:sz w:val="16"/>
          <w:szCs w:val="16"/>
        </w:rPr>
        <w:t>0x40000</w:t>
      </w:r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spellStart"/>
      <w:proofErr w:type="gramStart"/>
      <w:r w:rsidRPr="007124D7">
        <w:rPr>
          <w:rFonts w:ascii="Lucida Console" w:hAnsi="Lucida Console" w:cs="Lucida Console"/>
          <w:kern w:val="0"/>
          <w:sz w:val="16"/>
          <w:szCs w:val="16"/>
        </w:rPr>
        <w:t>bootenvstart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=</w:t>
      </w:r>
      <w:proofErr w:type="gramEnd"/>
      <w:r w:rsidRPr="007124D7">
        <w:rPr>
          <w:rFonts w:ascii="Lucida Console" w:hAnsi="Lucida Console" w:cs="Lucida Console"/>
          <w:kern w:val="0"/>
          <w:sz w:val="16"/>
          <w:szCs w:val="16"/>
        </w:rPr>
        <w:t>0x100000</w:t>
      </w:r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spellStart"/>
      <w:proofErr w:type="gramStart"/>
      <w:r w:rsidRPr="007124D7">
        <w:rPr>
          <w:rFonts w:ascii="Lucida Console" w:hAnsi="Lucida Console" w:cs="Lucida Console"/>
          <w:kern w:val="0"/>
          <w:sz w:val="16"/>
          <w:szCs w:val="16"/>
        </w:rPr>
        <w:t>clobstart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=</w:t>
      </w:r>
      <w:proofErr w:type="gramEnd"/>
      <w:r w:rsidRPr="007124D7">
        <w:rPr>
          <w:rFonts w:ascii="Lucida Console" w:hAnsi="Lucida Console" w:cs="Lucida Console"/>
          <w:kern w:val="0"/>
          <w:sz w:val="16"/>
          <w:szCs w:val="16"/>
        </w:rPr>
        <w:t>0x10000000</w:t>
      </w:r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gramStart"/>
      <w:r w:rsidRPr="007124D7">
        <w:rPr>
          <w:rFonts w:ascii="Lucida Console" w:hAnsi="Lucida Console" w:cs="Lucida Console"/>
          <w:kern w:val="0"/>
          <w:sz w:val="16"/>
          <w:szCs w:val="16"/>
        </w:rPr>
        <w:t>console=</w:t>
      </w:r>
      <w:proofErr w:type="gramEnd"/>
      <w:r w:rsidRPr="007124D7">
        <w:rPr>
          <w:rFonts w:ascii="Lucida Console" w:hAnsi="Lucida Console" w:cs="Lucida Console"/>
          <w:kern w:val="0"/>
          <w:sz w:val="16"/>
          <w:szCs w:val="16"/>
        </w:rPr>
        <w:t>console=ttyPS0,115200</w:t>
      </w:r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r w:rsidRPr="007124D7">
        <w:rPr>
          <w:rFonts w:ascii="Lucida Console" w:hAnsi="Lucida Console" w:cs="Lucida Console"/>
          <w:kern w:val="0"/>
          <w:sz w:val="16"/>
          <w:szCs w:val="16"/>
        </w:rPr>
        <w:t>cp_kernel2ram=</w:t>
      </w: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</w:rPr>
        <w:t>mmcinfo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 xml:space="preserve"> &amp;&amp; </w:t>
      </w: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</w:rPr>
        <w:t>fatload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 xml:space="preserve"> mmc ${</w:t>
      </w: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</w:rPr>
        <w:t>sdbootdev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} ${</w:t>
      </w: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</w:rPr>
        <w:t>netstart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} ${</w:t>
      </w: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</w:rPr>
        <w:t>kernel_img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}</w:t>
      </w:r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spellStart"/>
      <w:proofErr w:type="gramStart"/>
      <w:r w:rsidRPr="007124D7">
        <w:rPr>
          <w:rFonts w:ascii="Lucida Console" w:hAnsi="Lucida Console" w:cs="Lucida Console"/>
          <w:kern w:val="0"/>
          <w:sz w:val="16"/>
          <w:szCs w:val="16"/>
        </w:rPr>
        <w:t>cpu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=</w:t>
      </w:r>
      <w:proofErr w:type="gramEnd"/>
      <w:r w:rsidRPr="007124D7">
        <w:rPr>
          <w:rFonts w:ascii="Lucida Console" w:hAnsi="Lucida Console" w:cs="Lucida Console"/>
          <w:kern w:val="0"/>
          <w:sz w:val="16"/>
          <w:szCs w:val="16"/>
        </w:rPr>
        <w:t>armv8</w:t>
      </w:r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  <w:highlight w:val="yellow"/>
        </w:rPr>
        <w:lastRenderedPageBreak/>
        <w:t>default_bootcmd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  <w:highlight w:val="yellow"/>
        </w:rPr>
        <w:t xml:space="preserve">=run </w:t>
      </w: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  <w:highlight w:val="yellow"/>
        </w:rPr>
        <w:t>uenvboot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  <w:highlight w:val="yellow"/>
        </w:rPr>
        <w:t xml:space="preserve">; run cp_kernel2ram &amp;&amp; </w:t>
      </w: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  <w:highlight w:val="yellow"/>
        </w:rPr>
        <w:t>bootm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 xml:space="preserve"> ${</w:t>
      </w: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</w:rPr>
        <w:t>netstart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}</w:t>
      </w:r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</w:rPr>
        <w:t>dtb_img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=</w:t>
      </w: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</w:rPr>
        <w:t>system.dtb</w:t>
      </w:r>
      <w:proofErr w:type="spellEnd"/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spellStart"/>
      <w:proofErr w:type="gramStart"/>
      <w:r w:rsidRPr="007124D7">
        <w:rPr>
          <w:rFonts w:ascii="Lucida Console" w:hAnsi="Lucida Console" w:cs="Lucida Console"/>
          <w:kern w:val="0"/>
          <w:sz w:val="16"/>
          <w:szCs w:val="16"/>
        </w:rPr>
        <w:t>dtbnetstart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=</w:t>
      </w:r>
      <w:proofErr w:type="gramEnd"/>
      <w:r w:rsidRPr="007124D7">
        <w:rPr>
          <w:rFonts w:ascii="Lucida Console" w:hAnsi="Lucida Console" w:cs="Lucida Console"/>
          <w:kern w:val="0"/>
          <w:sz w:val="16"/>
          <w:szCs w:val="16"/>
        </w:rPr>
        <w:t>0x23fff000</w:t>
      </w:r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spellStart"/>
      <w:proofErr w:type="gramStart"/>
      <w:r w:rsidRPr="007124D7">
        <w:rPr>
          <w:rFonts w:ascii="Lucida Console" w:hAnsi="Lucida Console" w:cs="Lucida Console"/>
          <w:kern w:val="0"/>
          <w:sz w:val="16"/>
          <w:szCs w:val="16"/>
        </w:rPr>
        <w:t>eraseenv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=</w:t>
      </w:r>
      <w:proofErr w:type="gramEnd"/>
      <w:r w:rsidRPr="007124D7">
        <w:rPr>
          <w:rFonts w:ascii="Lucida Console" w:hAnsi="Lucida Console" w:cs="Lucida Console"/>
          <w:kern w:val="0"/>
          <w:sz w:val="16"/>
          <w:szCs w:val="16"/>
        </w:rPr>
        <w:t>sf probe 0 &amp;&amp; sf erase ${</w:t>
      </w: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</w:rPr>
        <w:t>bootenvstart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} ${</w:t>
      </w: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</w:rPr>
        <w:t>bootenvsize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}</w:t>
      </w:r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</w:rPr>
        <w:t>ethact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=ethernet@ff0e0000</w:t>
      </w:r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spellStart"/>
      <w:proofErr w:type="gramStart"/>
      <w:r w:rsidRPr="007124D7">
        <w:rPr>
          <w:rFonts w:ascii="Lucida Console" w:hAnsi="Lucida Console" w:cs="Lucida Console"/>
          <w:kern w:val="0"/>
          <w:sz w:val="16"/>
          <w:szCs w:val="16"/>
        </w:rPr>
        <w:t>ethaddr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=</w:t>
      </w:r>
      <w:proofErr w:type="gramEnd"/>
      <w:r w:rsidRPr="007124D7">
        <w:rPr>
          <w:rFonts w:ascii="Lucida Console" w:hAnsi="Lucida Console" w:cs="Lucida Console"/>
          <w:kern w:val="0"/>
          <w:sz w:val="16"/>
          <w:szCs w:val="16"/>
        </w:rPr>
        <w:t>00:0a:35:00:ee:00</w:t>
      </w:r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gramStart"/>
      <w:r w:rsidRPr="007124D7">
        <w:rPr>
          <w:rFonts w:ascii="Lucida Console" w:hAnsi="Lucida Console" w:cs="Lucida Console"/>
          <w:kern w:val="0"/>
          <w:sz w:val="16"/>
          <w:szCs w:val="16"/>
        </w:rPr>
        <w:t>fault=</w:t>
      </w:r>
      <w:proofErr w:type="gramEnd"/>
      <w:r w:rsidRPr="007124D7">
        <w:rPr>
          <w:rFonts w:ascii="Lucida Console" w:hAnsi="Lucida Console" w:cs="Lucida Console"/>
          <w:kern w:val="0"/>
          <w:sz w:val="16"/>
          <w:szCs w:val="16"/>
        </w:rPr>
        <w:t>echo ${</w:t>
      </w: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</w:rPr>
        <w:t>img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} image size is greater than allocated place - partition ${</w:t>
      </w: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</w:rPr>
        <w:t>img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} is NOT UPDATED</w:t>
      </w:r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spellStart"/>
      <w:proofErr w:type="gramStart"/>
      <w:r w:rsidRPr="007124D7">
        <w:rPr>
          <w:rFonts w:ascii="Lucida Console" w:hAnsi="Lucida Console" w:cs="Lucida Console"/>
          <w:kern w:val="0"/>
          <w:sz w:val="16"/>
          <w:szCs w:val="16"/>
        </w:rPr>
        <w:t>fdtcontroladdr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=</w:t>
      </w:r>
      <w:proofErr w:type="gramEnd"/>
      <w:r w:rsidRPr="007124D7">
        <w:rPr>
          <w:rFonts w:ascii="Lucida Console" w:hAnsi="Lucida Console" w:cs="Lucida Console"/>
          <w:kern w:val="0"/>
          <w:sz w:val="16"/>
          <w:szCs w:val="16"/>
        </w:rPr>
        <w:t>7fe7f920</w:t>
      </w:r>
    </w:p>
    <w:p w:rsidR="007124D7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  <w:sz w:val="16"/>
          <w:szCs w:val="16"/>
        </w:rPr>
      </w:pP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</w:rPr>
        <w:t>gsi_bootcmd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=123456789</w:t>
      </w:r>
    </w:p>
    <w:p w:rsidR="00025CFD" w:rsidRPr="007124D7" w:rsidRDefault="007124D7" w:rsidP="007124D7">
      <w:pPr>
        <w:autoSpaceDE w:val="0"/>
        <w:autoSpaceDN w:val="0"/>
        <w:adjustRightInd w:val="0"/>
        <w:ind w:leftChars="400" w:left="960"/>
        <w:rPr>
          <w:rFonts w:ascii="Lucida Console" w:hAnsi="Lucida Console" w:cs="Lucida Console"/>
          <w:kern w:val="0"/>
        </w:rPr>
      </w:pPr>
      <w:proofErr w:type="spellStart"/>
      <w:proofErr w:type="gramStart"/>
      <w:r w:rsidRPr="007124D7">
        <w:rPr>
          <w:rFonts w:ascii="Lucida Console" w:hAnsi="Lucida Console" w:cs="Lucida Console"/>
          <w:kern w:val="0"/>
          <w:sz w:val="16"/>
          <w:szCs w:val="16"/>
          <w:highlight w:val="yellow"/>
        </w:rPr>
        <w:t>importbootenv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  <w:highlight w:val="yellow"/>
        </w:rPr>
        <w:t>=</w:t>
      </w:r>
      <w:proofErr w:type="gramEnd"/>
      <w:r w:rsidRPr="007124D7">
        <w:rPr>
          <w:rFonts w:ascii="Lucida Console" w:hAnsi="Lucida Console" w:cs="Lucida Console"/>
          <w:kern w:val="0"/>
          <w:sz w:val="16"/>
          <w:szCs w:val="16"/>
          <w:highlight w:val="yellow"/>
        </w:rPr>
        <w:t>echo "Importing environment from SD</w:t>
      </w:r>
      <w:r w:rsidRPr="007124D7">
        <w:rPr>
          <w:rFonts w:ascii="Lucida Console" w:hAnsi="Lucida Console" w:cs="Lucida Console"/>
          <w:kern w:val="0"/>
          <w:sz w:val="16"/>
          <w:szCs w:val="16"/>
        </w:rPr>
        <w:t xml:space="preserve"> ..."; </w:t>
      </w: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</w:rPr>
        <w:t>env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 xml:space="preserve"> import -t ${</w:t>
      </w: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</w:rPr>
        <w:t>loadbootenv_addr</w:t>
      </w:r>
      <w:proofErr w:type="spellEnd"/>
      <w:r w:rsidRPr="007124D7">
        <w:rPr>
          <w:rFonts w:ascii="Lucida Console" w:hAnsi="Lucida Console" w:cs="Lucida Console"/>
          <w:kern w:val="0"/>
          <w:sz w:val="16"/>
          <w:szCs w:val="16"/>
        </w:rPr>
        <w:t>} $</w:t>
      </w:r>
      <w:proofErr w:type="spellStart"/>
      <w:r w:rsidRPr="007124D7">
        <w:rPr>
          <w:rFonts w:ascii="Lucida Console" w:hAnsi="Lucida Console" w:cs="Lucida Console"/>
          <w:kern w:val="0"/>
          <w:sz w:val="16"/>
          <w:szCs w:val="16"/>
        </w:rPr>
        <w:t>filesize</w:t>
      </w:r>
      <w:proofErr w:type="spellEnd"/>
    </w:p>
    <w:p w:rsidR="00C54583" w:rsidRDefault="00C54583" w:rsidP="00634EBE">
      <w:pPr>
        <w:pStyle w:val="a1"/>
      </w:pPr>
      <w:proofErr w:type="spellStart"/>
      <w:r>
        <w:rPr>
          <w:rFonts w:hint="eastAsia"/>
        </w:rPr>
        <w:t>eMMC</w:t>
      </w:r>
      <w:proofErr w:type="spellEnd"/>
      <w:r>
        <w:rPr>
          <w:rFonts w:hint="eastAsia"/>
        </w:rPr>
        <w:t xml:space="preserve"> SLC Mode </w:t>
      </w:r>
      <w:r>
        <w:t>Check</w:t>
      </w:r>
    </w:p>
    <w:p w:rsidR="00C54583" w:rsidRPr="00C54583" w:rsidRDefault="00C54583" w:rsidP="00C54583">
      <w:pPr>
        <w:ind w:left="960"/>
      </w:pPr>
      <w:r>
        <w:rPr>
          <w:rFonts w:ascii="Calibri" w:hAnsi="Calibri" w:cs="Calibri"/>
        </w:rPr>
        <w:t>Press ‘mmc info</w:t>
      </w:r>
      <w:r w:rsidRPr="00BE7215">
        <w:rPr>
          <w:rFonts w:ascii="Calibri" w:hAnsi="Calibri" w:cs="Calibri"/>
        </w:rPr>
        <w:t xml:space="preserve">’ to show </w:t>
      </w:r>
      <w:r>
        <w:rPr>
          <w:rFonts w:ascii="Calibri" w:hAnsi="Calibri" w:cs="Calibri"/>
        </w:rPr>
        <w:t xml:space="preserve">the </w:t>
      </w:r>
      <w:proofErr w:type="spellStart"/>
      <w:r>
        <w:rPr>
          <w:rFonts w:ascii="Calibri" w:hAnsi="Calibri" w:cs="Calibri"/>
        </w:rPr>
        <w:t>eMMC</w:t>
      </w:r>
      <w:proofErr w:type="spellEnd"/>
      <w:r>
        <w:rPr>
          <w:rFonts w:ascii="Calibri" w:hAnsi="Calibri" w:cs="Calibri"/>
        </w:rPr>
        <w:t xml:space="preserve"> configuration</w:t>
      </w:r>
      <w:r w:rsidRPr="00BE7215">
        <w:rPr>
          <w:rFonts w:ascii="Calibri" w:hAnsi="Calibri" w:cs="Calibri"/>
        </w:rPr>
        <w:t>.</w:t>
      </w:r>
      <w:r>
        <w:rPr>
          <w:rFonts w:ascii="Calibri" w:hAnsi="Calibri" w:cs="Calibri"/>
        </w:rPr>
        <w:t xml:space="preserve"> Check below marked yellow parameters.</w:t>
      </w:r>
    </w:p>
    <w:p w:rsidR="00C54583" w:rsidRPr="00C54583" w:rsidRDefault="00C54583" w:rsidP="00C54583">
      <w:pPr>
        <w:ind w:leftChars="400" w:left="960"/>
      </w:pPr>
      <w:proofErr w:type="spellStart"/>
      <w:r w:rsidRPr="00C54583">
        <w:t>ZynqMP</w:t>
      </w:r>
      <w:proofErr w:type="spellEnd"/>
      <w:r w:rsidRPr="00C54583">
        <w:t>&gt; mmc info</w:t>
      </w:r>
    </w:p>
    <w:p w:rsidR="00C54583" w:rsidRPr="00C54583" w:rsidRDefault="00C54583" w:rsidP="00C54583">
      <w:pPr>
        <w:ind w:leftChars="400" w:left="960"/>
      </w:pPr>
      <w:r w:rsidRPr="00C54583">
        <w:t>Device: sdhci@ff160000</w:t>
      </w:r>
    </w:p>
    <w:p w:rsidR="00C54583" w:rsidRPr="00C54583" w:rsidRDefault="00C54583" w:rsidP="00C54583">
      <w:pPr>
        <w:ind w:leftChars="400" w:left="960"/>
      </w:pPr>
      <w:r w:rsidRPr="00C54583">
        <w:t>Manufacturer ID: 13</w:t>
      </w:r>
    </w:p>
    <w:p w:rsidR="00C54583" w:rsidRPr="00C54583" w:rsidRDefault="00C54583" w:rsidP="00C54583">
      <w:pPr>
        <w:ind w:leftChars="400" w:left="960"/>
      </w:pPr>
      <w:r w:rsidRPr="00C54583">
        <w:t>OEM: 14e</w:t>
      </w:r>
    </w:p>
    <w:p w:rsidR="00C54583" w:rsidRPr="00C54583" w:rsidRDefault="00C54583" w:rsidP="00C54583">
      <w:pPr>
        <w:ind w:leftChars="400" w:left="960"/>
      </w:pPr>
      <w:r w:rsidRPr="00C54583">
        <w:t>Name: Q2J55</w:t>
      </w:r>
    </w:p>
    <w:p w:rsidR="00C54583" w:rsidRPr="00C54583" w:rsidRDefault="00C54583" w:rsidP="00C54583">
      <w:pPr>
        <w:ind w:leftChars="400" w:left="960"/>
      </w:pPr>
      <w:r w:rsidRPr="00C54583">
        <w:t>Tran Speed: 200000000</w:t>
      </w:r>
    </w:p>
    <w:p w:rsidR="00C54583" w:rsidRPr="00C54583" w:rsidRDefault="00C54583" w:rsidP="00C54583">
      <w:pPr>
        <w:ind w:leftChars="400" w:left="960"/>
      </w:pPr>
      <w:r w:rsidRPr="00C54583">
        <w:t>Rd Block Len: 512</w:t>
      </w:r>
    </w:p>
    <w:p w:rsidR="00C54583" w:rsidRPr="00C54583" w:rsidRDefault="00C54583" w:rsidP="00C54583">
      <w:pPr>
        <w:ind w:leftChars="400" w:left="960"/>
      </w:pPr>
      <w:r w:rsidRPr="00C54583">
        <w:t>MMC version 5.0</w:t>
      </w:r>
    </w:p>
    <w:p w:rsidR="00C54583" w:rsidRPr="00C54583" w:rsidRDefault="00C54583" w:rsidP="00C54583">
      <w:pPr>
        <w:ind w:leftChars="400" w:left="960"/>
      </w:pPr>
      <w:r w:rsidRPr="00C54583">
        <w:t>High Capacity: Yes</w:t>
      </w:r>
    </w:p>
    <w:p w:rsidR="00C54583" w:rsidRPr="00C54583" w:rsidRDefault="00C54583" w:rsidP="00C54583">
      <w:pPr>
        <w:ind w:leftChars="400" w:left="960"/>
        <w:rPr>
          <w:color w:val="FF0000"/>
        </w:rPr>
      </w:pPr>
      <w:r w:rsidRPr="00C54583">
        <w:rPr>
          <w:color w:val="FF0000"/>
          <w:highlight w:val="yellow"/>
        </w:rPr>
        <w:t xml:space="preserve">Capacity: 3.6 </w:t>
      </w:r>
      <w:proofErr w:type="spellStart"/>
      <w:r w:rsidRPr="00C54583">
        <w:rPr>
          <w:color w:val="FF0000"/>
          <w:highlight w:val="yellow"/>
        </w:rPr>
        <w:t>GiB</w:t>
      </w:r>
      <w:proofErr w:type="spellEnd"/>
    </w:p>
    <w:p w:rsidR="00C54583" w:rsidRPr="00C54583" w:rsidRDefault="00C54583" w:rsidP="00C54583">
      <w:pPr>
        <w:ind w:leftChars="400" w:left="960"/>
      </w:pPr>
      <w:r w:rsidRPr="00C54583">
        <w:t>Bus Width: 4-bit</w:t>
      </w:r>
    </w:p>
    <w:p w:rsidR="00C54583" w:rsidRPr="00C54583" w:rsidRDefault="00C54583" w:rsidP="00C54583">
      <w:pPr>
        <w:ind w:leftChars="400" w:left="960"/>
      </w:pPr>
      <w:r w:rsidRPr="00C54583">
        <w:t>Erase Group Size: 512 KiB</w:t>
      </w:r>
    </w:p>
    <w:p w:rsidR="00C54583" w:rsidRPr="00C54583" w:rsidRDefault="00C54583" w:rsidP="00C54583">
      <w:pPr>
        <w:ind w:leftChars="400" w:left="960"/>
      </w:pPr>
      <w:r w:rsidRPr="00C54583">
        <w:t xml:space="preserve">HC WP Group Size: 8 </w:t>
      </w:r>
      <w:proofErr w:type="spellStart"/>
      <w:r w:rsidRPr="00C54583">
        <w:t>MiB</w:t>
      </w:r>
      <w:proofErr w:type="spellEnd"/>
    </w:p>
    <w:p w:rsidR="00C54583" w:rsidRPr="00C54583" w:rsidRDefault="00C54583" w:rsidP="00C54583">
      <w:pPr>
        <w:ind w:leftChars="400" w:left="960"/>
        <w:rPr>
          <w:color w:val="FF0000"/>
          <w:highlight w:val="yellow"/>
        </w:rPr>
      </w:pPr>
      <w:r w:rsidRPr="00C54583">
        <w:rPr>
          <w:color w:val="FF0000"/>
          <w:highlight w:val="yellow"/>
        </w:rPr>
        <w:t xml:space="preserve">User Capacity: 3.6 </w:t>
      </w:r>
      <w:proofErr w:type="spellStart"/>
      <w:r w:rsidRPr="00C54583">
        <w:rPr>
          <w:color w:val="FF0000"/>
          <w:highlight w:val="yellow"/>
        </w:rPr>
        <w:t>GiB</w:t>
      </w:r>
      <w:proofErr w:type="spellEnd"/>
      <w:r w:rsidRPr="00C54583">
        <w:rPr>
          <w:color w:val="FF0000"/>
          <w:highlight w:val="yellow"/>
        </w:rPr>
        <w:t xml:space="preserve"> ENH WRREL</w:t>
      </w:r>
    </w:p>
    <w:p w:rsidR="00C54583" w:rsidRPr="00C54583" w:rsidRDefault="00C54583" w:rsidP="00C54583">
      <w:pPr>
        <w:ind w:leftChars="400" w:left="960"/>
        <w:rPr>
          <w:color w:val="FF0000"/>
          <w:highlight w:val="yellow"/>
        </w:rPr>
      </w:pPr>
      <w:r w:rsidRPr="00C54583">
        <w:rPr>
          <w:color w:val="FF0000"/>
          <w:highlight w:val="yellow"/>
        </w:rPr>
        <w:t>User Enhanced Start: 0 Bytes</w:t>
      </w:r>
    </w:p>
    <w:p w:rsidR="00C54583" w:rsidRPr="00C54583" w:rsidRDefault="00C54583" w:rsidP="00C54583">
      <w:pPr>
        <w:ind w:leftChars="400" w:left="960"/>
        <w:rPr>
          <w:color w:val="FF0000"/>
        </w:rPr>
      </w:pPr>
      <w:r w:rsidRPr="00C54583">
        <w:rPr>
          <w:color w:val="FF0000"/>
          <w:highlight w:val="yellow"/>
        </w:rPr>
        <w:t xml:space="preserve">User Enhanced Size: 3.6 </w:t>
      </w:r>
      <w:proofErr w:type="spellStart"/>
      <w:r w:rsidRPr="00C54583">
        <w:rPr>
          <w:color w:val="FF0000"/>
          <w:highlight w:val="yellow"/>
        </w:rPr>
        <w:t>GiB</w:t>
      </w:r>
      <w:proofErr w:type="spellEnd"/>
    </w:p>
    <w:p w:rsidR="00C54583" w:rsidRPr="00C54583" w:rsidRDefault="00C54583" w:rsidP="00C54583">
      <w:pPr>
        <w:ind w:leftChars="400" w:left="960"/>
      </w:pPr>
      <w:r w:rsidRPr="00C54583">
        <w:t xml:space="preserve">Boot Capacity: 2 </w:t>
      </w:r>
      <w:proofErr w:type="spellStart"/>
      <w:r w:rsidRPr="00C54583">
        <w:t>MiB</w:t>
      </w:r>
      <w:proofErr w:type="spellEnd"/>
      <w:r w:rsidRPr="00C54583">
        <w:t xml:space="preserve"> ENH</w:t>
      </w:r>
    </w:p>
    <w:p w:rsidR="00C54583" w:rsidRDefault="00C54583" w:rsidP="00C54583">
      <w:pPr>
        <w:ind w:leftChars="400" w:left="960"/>
      </w:pPr>
      <w:r w:rsidRPr="00C54583">
        <w:t xml:space="preserve">RPMB Capacity: 4 </w:t>
      </w:r>
      <w:proofErr w:type="spellStart"/>
      <w:r w:rsidRPr="00C54583">
        <w:t>MiB</w:t>
      </w:r>
      <w:proofErr w:type="spellEnd"/>
      <w:r w:rsidRPr="00C54583">
        <w:t xml:space="preserve"> ENH</w:t>
      </w:r>
    </w:p>
    <w:p w:rsidR="00C54583" w:rsidRPr="00C54583" w:rsidRDefault="00C54583" w:rsidP="00C54583">
      <w:pPr>
        <w:ind w:left="480" w:firstLineChars="200" w:firstLine="480"/>
        <w:rPr>
          <w:rFonts w:ascii="Calibri" w:hAnsi="Calibri" w:cs="Calibri"/>
        </w:rPr>
      </w:pPr>
      <w:r>
        <w:rPr>
          <w:rFonts w:ascii="Calibri" w:hAnsi="Calibri" w:cs="Calibri"/>
        </w:rPr>
        <w:t>If the test is passed, then press ‘</w:t>
      </w:r>
      <w:proofErr w:type="spellStart"/>
      <w:r>
        <w:rPr>
          <w:rFonts w:ascii="Calibri" w:hAnsi="Calibri" w:cs="Calibri"/>
        </w:rPr>
        <w:t>bootm</w:t>
      </w:r>
      <w:proofErr w:type="spellEnd"/>
      <w:r>
        <w:rPr>
          <w:rFonts w:ascii="Calibri" w:hAnsi="Calibri" w:cs="Calibri"/>
        </w:rPr>
        <w:t>’ to boot the system to Linux for next test.</w:t>
      </w:r>
    </w:p>
    <w:p w:rsidR="00025CFD" w:rsidRDefault="00025CFD" w:rsidP="00634EBE">
      <w:pPr>
        <w:pStyle w:val="a1"/>
      </w:pPr>
      <w:r w:rsidRPr="00243EDF">
        <w:t>Ethernet</w:t>
      </w:r>
      <w:r w:rsidRPr="00243EDF">
        <w:rPr>
          <w:rFonts w:hint="eastAsia"/>
        </w:rPr>
        <w:t xml:space="preserve"> Test</w:t>
      </w:r>
      <w:r>
        <w:t>(on DUT)</w:t>
      </w:r>
    </w:p>
    <w:p w:rsidR="00025CFD" w:rsidRPr="00000D0B" w:rsidRDefault="00025CFD" w:rsidP="00025CFD">
      <w:pPr>
        <w:ind w:left="960"/>
        <w:rPr>
          <w:rFonts w:ascii="Calibri" w:hAnsi="Calibri" w:cs="Calibri"/>
        </w:rPr>
      </w:pPr>
      <w:r w:rsidRPr="00000D0B">
        <w:rPr>
          <w:rFonts w:ascii="Calibri" w:hAnsi="Calibri" w:cs="Calibri"/>
        </w:rPr>
        <w:t xml:space="preserve">You could press &lt;Ctrl-C&gt; to stop load </w:t>
      </w:r>
      <w:proofErr w:type="spellStart"/>
      <w:r w:rsidRPr="00000D0B">
        <w:rPr>
          <w:rFonts w:ascii="Calibri" w:hAnsi="Calibri" w:cs="Calibri"/>
        </w:rPr>
        <w:t>gsi</w:t>
      </w:r>
      <w:proofErr w:type="spellEnd"/>
      <w:r w:rsidRPr="00000D0B">
        <w:rPr>
          <w:rFonts w:ascii="Calibri" w:hAnsi="Calibri" w:cs="Calibri"/>
        </w:rPr>
        <w:t xml:space="preserve">-cli application (when you see 15% </w:t>
      </w:r>
      <w:proofErr w:type="gramStart"/>
      <w:r w:rsidRPr="00000D0B">
        <w:rPr>
          <w:rFonts w:ascii="Calibri" w:hAnsi="Calibri" w:cs="Calibri"/>
        </w:rPr>
        <w:t>… ,</w:t>
      </w:r>
      <w:proofErr w:type="gramEnd"/>
      <w:r w:rsidRPr="00000D0B">
        <w:rPr>
          <w:rFonts w:ascii="Calibri" w:hAnsi="Calibri" w:cs="Calibri"/>
        </w:rPr>
        <w:t xml:space="preserve"> 50% icons on screen and so on).</w:t>
      </w:r>
    </w:p>
    <w:p w:rsidR="00025CFD" w:rsidRPr="00000D0B" w:rsidRDefault="00025CFD" w:rsidP="00025CFD">
      <w:pPr>
        <w:ind w:left="960"/>
      </w:pPr>
      <w:r>
        <w:rPr>
          <w:rFonts w:hint="eastAsia"/>
          <w:noProof/>
        </w:rPr>
        <w:lastRenderedPageBreak/>
        <w:drawing>
          <wp:inline distT="0" distB="0" distL="0" distR="0" wp14:anchorId="693532FE" wp14:editId="38F22067">
            <wp:extent cx="4320000" cy="1390571"/>
            <wp:effectExtent l="0" t="0" r="4445" b="63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39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CFD" w:rsidRDefault="00025CFD" w:rsidP="00025CFD">
      <w:pPr>
        <w:ind w:left="480" w:firstLine="480"/>
        <w:rPr>
          <w:rFonts w:ascii="Arial" w:hAnsi="Arial" w:cs="Arial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2"/>
          <w:szCs w:val="22"/>
        </w:rPr>
        <w:t>#</w:t>
      </w:r>
      <w:proofErr w:type="spellStart"/>
      <w:r>
        <w:rPr>
          <w:rFonts w:ascii="Arial" w:hAnsi="Arial" w:cs="Arial" w:hint="eastAsia"/>
          <w:color w:val="000000"/>
          <w:kern w:val="0"/>
          <w:sz w:val="22"/>
          <w:szCs w:val="22"/>
        </w:rPr>
        <w:t>ifconfig</w:t>
      </w:r>
      <w:proofErr w:type="spellEnd"/>
    </w:p>
    <w:p w:rsidR="00025CFD" w:rsidRDefault="00025CFD" w:rsidP="00025CFD">
      <w:pPr>
        <w:rPr>
          <w:rFonts w:ascii="Arial" w:hAnsi="Arial" w:cs="Arial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2"/>
          <w:szCs w:val="22"/>
        </w:rPr>
        <w:tab/>
      </w:r>
      <w:r>
        <w:rPr>
          <w:rFonts w:ascii="Arial" w:hAnsi="Arial" w:cs="Arial"/>
          <w:color w:val="000000"/>
          <w:kern w:val="0"/>
          <w:sz w:val="22"/>
          <w:szCs w:val="22"/>
        </w:rPr>
        <w:tab/>
        <w:t>Please confirm that the IP address is the same network domain as the PC we use.</w:t>
      </w:r>
    </w:p>
    <w:p w:rsidR="00025CFD" w:rsidRDefault="00025CFD" w:rsidP="00025CFD">
      <w:pPr>
        <w:rPr>
          <w:rFonts w:ascii="Arial" w:hAnsi="Arial" w:cs="Arial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2"/>
          <w:szCs w:val="22"/>
        </w:rPr>
        <w:tab/>
      </w:r>
      <w:r>
        <w:rPr>
          <w:rFonts w:ascii="Arial" w:hAnsi="Arial" w:cs="Arial"/>
          <w:color w:val="000000"/>
          <w:kern w:val="0"/>
          <w:sz w:val="22"/>
          <w:szCs w:val="22"/>
        </w:rPr>
        <w:tab/>
        <w:t>Ex: PC IP address: 192.168.33.60</w:t>
      </w:r>
      <w:proofErr w:type="gramStart"/>
      <w:r>
        <w:rPr>
          <w:rFonts w:ascii="Arial" w:hAnsi="Arial" w:cs="Arial"/>
          <w:color w:val="000000"/>
          <w:kern w:val="0"/>
          <w:sz w:val="22"/>
          <w:szCs w:val="22"/>
        </w:rPr>
        <w:t>,  DUT</w:t>
      </w:r>
      <w:proofErr w:type="gramEnd"/>
      <w:r>
        <w:rPr>
          <w:rFonts w:ascii="Arial" w:hAnsi="Arial" w:cs="Arial"/>
          <w:color w:val="000000"/>
          <w:kern w:val="0"/>
          <w:sz w:val="22"/>
          <w:szCs w:val="22"/>
        </w:rPr>
        <w:t xml:space="preserve"> IP address:192.168.33.125</w:t>
      </w:r>
    </w:p>
    <w:p w:rsidR="00025CFD" w:rsidRDefault="00025CFD" w:rsidP="00025CFD">
      <w:pPr>
        <w:ind w:left="480" w:firstLine="48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BD1D900" wp14:editId="7C7E96B5">
            <wp:extent cx="4320000" cy="1034366"/>
            <wp:effectExtent l="0" t="0" r="4445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034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CFD" w:rsidRDefault="00025CFD" w:rsidP="00025CFD">
      <w:pPr>
        <w:ind w:left="480" w:firstLine="480"/>
        <w:rPr>
          <w:rFonts w:ascii="Arial" w:hAnsi="Arial" w:cs="Arial"/>
          <w:color w:val="000000"/>
          <w:kern w:val="0"/>
          <w:sz w:val="22"/>
          <w:szCs w:val="22"/>
        </w:rPr>
      </w:pPr>
      <w:r>
        <w:rPr>
          <w:rFonts w:ascii="Arial" w:hAnsi="Arial" w:cs="Arial" w:hint="eastAsia"/>
          <w:color w:val="000000"/>
          <w:kern w:val="0"/>
          <w:sz w:val="22"/>
          <w:szCs w:val="22"/>
        </w:rPr>
        <w:t>#ping 192.168.33.60</w:t>
      </w:r>
      <w:r>
        <w:rPr>
          <w:rFonts w:ascii="Arial" w:hAnsi="Arial" w:cs="Arial"/>
          <w:color w:val="000000"/>
          <w:kern w:val="0"/>
          <w:sz w:val="22"/>
          <w:szCs w:val="22"/>
        </w:rPr>
        <w:t xml:space="preserve"> –</w:t>
      </w:r>
      <w:r w:rsidR="00606A99">
        <w:rPr>
          <w:rFonts w:ascii="Arial" w:hAnsi="Arial" w:cs="Arial"/>
          <w:color w:val="000000"/>
          <w:kern w:val="0"/>
          <w:sz w:val="22"/>
          <w:szCs w:val="22"/>
        </w:rPr>
        <w:t>c</w:t>
      </w:r>
      <w:r>
        <w:rPr>
          <w:rFonts w:ascii="Arial" w:hAnsi="Arial" w:cs="Arial"/>
          <w:color w:val="000000"/>
          <w:kern w:val="0"/>
          <w:sz w:val="22"/>
          <w:szCs w:val="22"/>
        </w:rPr>
        <w:t xml:space="preserve"> 10</w:t>
      </w:r>
    </w:p>
    <w:p w:rsidR="00025CFD" w:rsidRDefault="00025CFD" w:rsidP="00025CFD">
      <w:pPr>
        <w:rPr>
          <w:rFonts w:ascii="Calibri" w:hAnsi="Calibri" w:cs="Calibri"/>
        </w:rPr>
      </w:pPr>
      <w:r>
        <w:rPr>
          <w:rFonts w:ascii="Arial" w:hAnsi="Arial" w:cs="Arial"/>
          <w:color w:val="000000"/>
          <w:kern w:val="0"/>
          <w:sz w:val="22"/>
          <w:szCs w:val="22"/>
        </w:rPr>
        <w:tab/>
      </w:r>
      <w:r>
        <w:rPr>
          <w:rFonts w:ascii="Arial" w:hAnsi="Arial" w:cs="Arial"/>
          <w:color w:val="000000"/>
          <w:kern w:val="0"/>
          <w:sz w:val="22"/>
          <w:szCs w:val="22"/>
        </w:rPr>
        <w:tab/>
        <w:t>The test result must be 0% packet lost as below.</w:t>
      </w:r>
    </w:p>
    <w:p w:rsidR="00025CFD" w:rsidRDefault="00025CFD" w:rsidP="00025CFD">
      <w:pPr>
        <w:ind w:left="480" w:firstLine="480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1F68A96C" wp14:editId="0D385DE4">
            <wp:extent cx="4320000" cy="1807131"/>
            <wp:effectExtent l="0" t="0" r="4445" b="317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80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CFD" w:rsidRDefault="00025CFD" w:rsidP="00025CFD">
      <w:pPr>
        <w:ind w:left="480" w:firstLine="480"/>
        <w:rPr>
          <w:rFonts w:ascii="Calibri" w:hAnsi="Calibri" w:cs="Calibri"/>
        </w:rPr>
      </w:pPr>
      <w:r>
        <w:rPr>
          <w:rFonts w:ascii="Calibri" w:hAnsi="Calibri" w:cs="Calibri" w:hint="eastAsia"/>
        </w:rPr>
        <w:t xml:space="preserve">After finished this test, </w:t>
      </w:r>
      <w:r>
        <w:rPr>
          <w:rFonts w:ascii="Calibri" w:hAnsi="Calibri" w:cs="Calibri"/>
        </w:rPr>
        <w:t>run below command to make sure the test program is not running.</w:t>
      </w:r>
    </w:p>
    <w:p w:rsidR="00025CFD" w:rsidRDefault="00025CFD" w:rsidP="00025CFD">
      <w:pPr>
        <w:ind w:left="480" w:firstLine="480"/>
      </w:pPr>
      <w:r>
        <w:t>#</w:t>
      </w:r>
      <w:proofErr w:type="spellStart"/>
      <w:r w:rsidRPr="009033C8">
        <w:t>sh</w:t>
      </w:r>
      <w:proofErr w:type="spellEnd"/>
      <w:r w:rsidRPr="009033C8">
        <w:t xml:space="preserve"> /run/media/mmcblk0p1/scripts/stop_gsi_cli_test_app.sh</w:t>
      </w:r>
    </w:p>
    <w:p w:rsidR="0066344E" w:rsidRDefault="0066344E" w:rsidP="00634EBE">
      <w:pPr>
        <w:pStyle w:val="a1"/>
      </w:pPr>
      <w:r>
        <w:rPr>
          <w:rFonts w:hint="eastAsia"/>
        </w:rPr>
        <w:t>OCP/OCW/OTP value</w:t>
      </w:r>
      <w:r>
        <w:t xml:space="preserve"> change and check</w:t>
      </w:r>
    </w:p>
    <w:p w:rsidR="0066344E" w:rsidRDefault="0066344E" w:rsidP="0066344E">
      <w:pPr>
        <w:ind w:left="960"/>
      </w:pPr>
      <w:r>
        <w:rPr>
          <w:rFonts w:hint="eastAsia"/>
        </w:rPr>
        <w:t>Setting command</w:t>
      </w:r>
    </w:p>
    <w:p w:rsidR="0066344E" w:rsidRDefault="0066344E" w:rsidP="0066344E">
      <w:pPr>
        <w:ind w:left="960"/>
      </w:pPr>
      <w:r>
        <w:rPr>
          <w:rFonts w:hint="eastAsia"/>
        </w:rPr>
        <w:t>#</w:t>
      </w:r>
      <w:r>
        <w:t>i2cset -f -y 1 0x19 0x46 0xea80 w</w:t>
      </w:r>
    </w:p>
    <w:p w:rsidR="0066344E" w:rsidRDefault="0066344E" w:rsidP="0066344E">
      <w:pPr>
        <w:ind w:left="960"/>
      </w:pPr>
      <w:r>
        <w:t>#i2cset -f -y 1 0x19 0x4a 0xea40 w</w:t>
      </w:r>
    </w:p>
    <w:p w:rsidR="0066344E" w:rsidRDefault="0066344E" w:rsidP="0066344E">
      <w:pPr>
        <w:ind w:left="960"/>
      </w:pPr>
      <w:r>
        <w:t>#i2cset -f -y 1 0x19 0x4f 0xeb98 w</w:t>
      </w:r>
    </w:p>
    <w:p w:rsidR="00F57845" w:rsidRDefault="00F57845" w:rsidP="00F57845">
      <w:pPr>
        <w:ind w:left="960"/>
      </w:pPr>
      <w:r w:rsidRPr="00D906AA">
        <w:rPr>
          <w:highlight w:val="yellow"/>
        </w:rPr>
        <w:t>#i2cset -f -y 1 0x19 0x21 0x2000 w</w:t>
      </w:r>
    </w:p>
    <w:p w:rsidR="00606A99" w:rsidRDefault="00606A99" w:rsidP="00606A99">
      <w:pPr>
        <w:ind w:left="960"/>
      </w:pPr>
      <w:r>
        <w:rPr>
          <w:rFonts w:hint="eastAsia"/>
        </w:rPr>
        <w:t>#</w:t>
      </w:r>
      <w:r w:rsidRPr="008E5A0D">
        <w:t>i2cset -f -y 1 0x19 0x15</w:t>
      </w:r>
    </w:p>
    <w:p w:rsidR="00606A99" w:rsidRDefault="00606A99" w:rsidP="00606A99">
      <w:pPr>
        <w:ind w:left="960"/>
      </w:pPr>
      <w:r>
        <w:rPr>
          <w:rFonts w:hint="eastAsia"/>
        </w:rPr>
        <w:t>#</w:t>
      </w:r>
      <w:r>
        <w:t>i2cset -f -y 1 0x1A 0x46 0xea80 w</w:t>
      </w:r>
    </w:p>
    <w:p w:rsidR="00606A99" w:rsidRDefault="00606A99" w:rsidP="00606A99">
      <w:pPr>
        <w:ind w:left="960"/>
      </w:pPr>
      <w:r>
        <w:t>#i2cset -f -y 1 0x1A 0x4a 0xea40 w</w:t>
      </w:r>
    </w:p>
    <w:p w:rsidR="00606A99" w:rsidRDefault="00606A99" w:rsidP="00606A99">
      <w:pPr>
        <w:ind w:left="960"/>
      </w:pPr>
      <w:r>
        <w:t>#i2cset -f -y 1 0x1A 0x4f 0xeb98 w</w:t>
      </w:r>
    </w:p>
    <w:p w:rsidR="00F57845" w:rsidRDefault="00F57845" w:rsidP="00F57845">
      <w:pPr>
        <w:ind w:left="960"/>
      </w:pPr>
      <w:r w:rsidRPr="00D906AA">
        <w:rPr>
          <w:highlight w:val="yellow"/>
        </w:rPr>
        <w:t>#i2cset -f -y 1 0x1A 0x21 0x2000 w</w:t>
      </w:r>
    </w:p>
    <w:p w:rsidR="00F57845" w:rsidRPr="00F57845" w:rsidRDefault="00F57845" w:rsidP="00606A99">
      <w:pPr>
        <w:ind w:left="960"/>
      </w:pPr>
    </w:p>
    <w:p w:rsidR="00606A99" w:rsidRDefault="00606A99" w:rsidP="00606A99">
      <w:pPr>
        <w:ind w:left="960"/>
      </w:pPr>
      <w:r>
        <w:rPr>
          <w:rFonts w:hint="eastAsia"/>
        </w:rPr>
        <w:t>#</w:t>
      </w:r>
      <w:r>
        <w:t>i2cset -f -y 1 0x1A</w:t>
      </w:r>
      <w:r w:rsidRPr="008E5A0D">
        <w:t xml:space="preserve"> 0x15</w:t>
      </w:r>
    </w:p>
    <w:p w:rsidR="00606A99" w:rsidRDefault="00606A99" w:rsidP="0066344E">
      <w:pPr>
        <w:ind w:left="960"/>
      </w:pPr>
    </w:p>
    <w:p w:rsidR="0066344E" w:rsidRDefault="0066344E" w:rsidP="0066344E">
      <w:pPr>
        <w:ind w:left="960"/>
      </w:pPr>
      <w:r>
        <w:t>Check command</w:t>
      </w:r>
    </w:p>
    <w:p w:rsidR="0066344E" w:rsidRDefault="0066344E" w:rsidP="0066344E">
      <w:pPr>
        <w:ind w:left="960"/>
      </w:pPr>
      <w:r>
        <w:t>#i2cget -f -y 1 0x19 0x46 w</w:t>
      </w:r>
    </w:p>
    <w:p w:rsidR="0066344E" w:rsidRDefault="0066344E" w:rsidP="0066344E">
      <w:pPr>
        <w:ind w:left="960"/>
      </w:pPr>
      <w:r w:rsidRPr="0066344E">
        <w:rPr>
          <w:highlight w:val="yellow"/>
        </w:rPr>
        <w:t>0xea80</w:t>
      </w:r>
    </w:p>
    <w:p w:rsidR="0066344E" w:rsidRDefault="0066344E" w:rsidP="0066344E">
      <w:pPr>
        <w:ind w:left="960"/>
      </w:pPr>
      <w:r>
        <w:t>#i2cget -f -y 1 0x19 0x4a w</w:t>
      </w:r>
    </w:p>
    <w:p w:rsidR="0066344E" w:rsidRDefault="0066344E" w:rsidP="0066344E">
      <w:pPr>
        <w:ind w:left="960"/>
      </w:pPr>
      <w:r w:rsidRPr="0066344E">
        <w:rPr>
          <w:highlight w:val="yellow"/>
        </w:rPr>
        <w:t>0xea40</w:t>
      </w:r>
    </w:p>
    <w:p w:rsidR="0066344E" w:rsidRDefault="0066344E" w:rsidP="0066344E">
      <w:pPr>
        <w:ind w:left="960"/>
      </w:pPr>
      <w:r>
        <w:t>#i2cget -f -y 1 0x19 0x4f w</w:t>
      </w:r>
    </w:p>
    <w:p w:rsidR="0066344E" w:rsidRDefault="0066344E" w:rsidP="0066344E">
      <w:pPr>
        <w:ind w:left="960"/>
      </w:pPr>
      <w:r w:rsidRPr="0066344E">
        <w:rPr>
          <w:highlight w:val="yellow"/>
        </w:rPr>
        <w:t>0xeb98</w:t>
      </w:r>
    </w:p>
    <w:p w:rsidR="00F57845" w:rsidRPr="00734A5B" w:rsidRDefault="00F57845" w:rsidP="00F57845">
      <w:pPr>
        <w:ind w:left="960"/>
        <w:rPr>
          <w:highlight w:val="yellow"/>
        </w:rPr>
      </w:pPr>
      <w:r w:rsidRPr="00734A5B">
        <w:rPr>
          <w:highlight w:val="yellow"/>
        </w:rPr>
        <w:t>#i2cget -f -y 1 0x19 0x21 w</w:t>
      </w:r>
    </w:p>
    <w:p w:rsidR="00F57845" w:rsidRDefault="00F57845" w:rsidP="0066344E">
      <w:pPr>
        <w:ind w:left="960"/>
      </w:pPr>
      <w:r w:rsidRPr="00734A5B">
        <w:rPr>
          <w:highlight w:val="yellow"/>
        </w:rPr>
        <w:t>0x2000</w:t>
      </w:r>
    </w:p>
    <w:p w:rsidR="00606A99" w:rsidRDefault="00606A99" w:rsidP="00606A99">
      <w:pPr>
        <w:ind w:left="960"/>
      </w:pPr>
      <w:r w:rsidRPr="00734A5B">
        <w:t>#i2cget -f -y 1 0x1A 0x46 w</w:t>
      </w:r>
    </w:p>
    <w:p w:rsidR="00606A99" w:rsidRDefault="00606A99" w:rsidP="00606A99">
      <w:pPr>
        <w:ind w:left="960"/>
      </w:pPr>
      <w:r w:rsidRPr="0066344E">
        <w:rPr>
          <w:highlight w:val="yellow"/>
        </w:rPr>
        <w:t>0xea80</w:t>
      </w:r>
    </w:p>
    <w:p w:rsidR="00606A99" w:rsidRDefault="00606A99" w:rsidP="00606A99">
      <w:pPr>
        <w:ind w:left="960"/>
      </w:pPr>
      <w:r>
        <w:t>#i2cget -f -y 1 0x1A 0x4a w</w:t>
      </w:r>
    </w:p>
    <w:p w:rsidR="00606A99" w:rsidRDefault="00606A99" w:rsidP="00606A99">
      <w:pPr>
        <w:ind w:left="960"/>
      </w:pPr>
      <w:r w:rsidRPr="0066344E">
        <w:rPr>
          <w:highlight w:val="yellow"/>
        </w:rPr>
        <w:t>0xea40</w:t>
      </w:r>
    </w:p>
    <w:p w:rsidR="00606A99" w:rsidRDefault="00606A99" w:rsidP="00606A99">
      <w:pPr>
        <w:ind w:left="960"/>
      </w:pPr>
      <w:r>
        <w:t>#i2cget -f -y 1 0x1A 0x4f w</w:t>
      </w:r>
    </w:p>
    <w:p w:rsidR="00606A99" w:rsidRDefault="00606A99" w:rsidP="00606A99">
      <w:pPr>
        <w:ind w:left="960"/>
      </w:pPr>
      <w:r w:rsidRPr="0066344E">
        <w:rPr>
          <w:highlight w:val="yellow"/>
        </w:rPr>
        <w:t>0xeb98</w:t>
      </w:r>
    </w:p>
    <w:p w:rsidR="00D906AA" w:rsidRPr="00734A5B" w:rsidRDefault="00D906AA" w:rsidP="00D906AA">
      <w:pPr>
        <w:ind w:left="960"/>
        <w:rPr>
          <w:highlight w:val="yellow"/>
        </w:rPr>
      </w:pPr>
      <w:r w:rsidRPr="00734A5B">
        <w:rPr>
          <w:highlight w:val="yellow"/>
        </w:rPr>
        <w:t>#i2cget -f -y 1 0x1A 0x21 w</w:t>
      </w:r>
    </w:p>
    <w:p w:rsidR="00D906AA" w:rsidRDefault="00D906AA" w:rsidP="00D906AA">
      <w:pPr>
        <w:ind w:left="960"/>
      </w:pPr>
      <w:r w:rsidRPr="00734A5B">
        <w:rPr>
          <w:highlight w:val="yellow"/>
        </w:rPr>
        <w:t>0x2000</w:t>
      </w:r>
    </w:p>
    <w:p w:rsidR="00D906AA" w:rsidRPr="00D906AA" w:rsidRDefault="00D906AA" w:rsidP="00606A99">
      <w:pPr>
        <w:ind w:left="960"/>
      </w:pPr>
    </w:p>
    <w:p w:rsidR="00606A99" w:rsidRDefault="00606A99" w:rsidP="0066344E">
      <w:pPr>
        <w:ind w:left="960"/>
      </w:pPr>
      <w:r>
        <w:rPr>
          <w:noProof/>
        </w:rPr>
        <w:drawing>
          <wp:inline distT="0" distB="0" distL="0" distR="0" wp14:anchorId="1A13F28A" wp14:editId="1B1A11B0">
            <wp:extent cx="4320000" cy="2448734"/>
            <wp:effectExtent l="0" t="0" r="4445" b="8890"/>
            <wp:docPr id="2841" name="圖片 2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4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CC" w:rsidRDefault="0042592B" w:rsidP="003B0CCC">
      <w:pPr>
        <w:pStyle w:val="a1"/>
      </w:pPr>
      <w:r>
        <w:t>NINE</w:t>
      </w:r>
      <w:r w:rsidR="003B0CCC">
        <w:rPr>
          <w:rFonts w:hint="eastAsia"/>
        </w:rPr>
        <w:t xml:space="preserve"> </w:t>
      </w:r>
      <w:r>
        <w:t>POWER RAILS CHECK</w:t>
      </w:r>
    </w:p>
    <w:p w:rsidR="003B0CCC" w:rsidRDefault="003B0CCC" w:rsidP="003B0CCC">
      <w:pPr>
        <w:ind w:left="480" w:firstLine="480"/>
      </w:pPr>
      <w:r>
        <w:t>#</w:t>
      </w:r>
      <w:proofErr w:type="spellStart"/>
      <w:r w:rsidRPr="009033C8">
        <w:t>sh</w:t>
      </w:r>
      <w:proofErr w:type="spellEnd"/>
      <w:r w:rsidRPr="009033C8">
        <w:t xml:space="preserve"> /run/media/mmcblk0p1/scripts/</w:t>
      </w:r>
      <w:r w:rsidRPr="003B0CCC">
        <w:t>mon_board_params_i2c_test.sh -p 10 -n 2</w:t>
      </w:r>
    </w:p>
    <w:p w:rsidR="003B0CCC" w:rsidRDefault="003B0CCC" w:rsidP="003B0CCC">
      <w:pPr>
        <w:ind w:left="480" w:firstLine="480"/>
      </w:pPr>
      <w:r>
        <w:t xml:space="preserve">The </w:t>
      </w:r>
      <w:proofErr w:type="gramStart"/>
      <w:r>
        <w:t>rail  exponent</w:t>
      </w:r>
      <w:proofErr w:type="gramEnd"/>
      <w:r>
        <w:t xml:space="preserve"> decimal is</w:t>
      </w:r>
    </w:p>
    <w:p w:rsidR="003B0CCC" w:rsidRDefault="003B0CCC" w:rsidP="003B0CCC">
      <w:pPr>
        <w:ind w:left="480" w:firstLine="480"/>
      </w:pPr>
      <w:r>
        <w:t>==============================</w:t>
      </w:r>
    </w:p>
    <w:p w:rsidR="003B0CCC" w:rsidRDefault="003B0CCC" w:rsidP="003B0CCC">
      <w:pPr>
        <w:ind w:left="480" w:firstLine="480"/>
      </w:pPr>
      <w:r w:rsidRPr="0042592B">
        <w:rPr>
          <w:highlight w:val="yellow"/>
        </w:rPr>
        <w:t>The power rail</w:t>
      </w:r>
      <w:r>
        <w:t xml:space="preserve"> is </w:t>
      </w:r>
      <w:r w:rsidRPr="0042592B">
        <w:rPr>
          <w:highlight w:val="yellow"/>
        </w:rPr>
        <w:t>0</w:t>
      </w:r>
    </w:p>
    <w:p w:rsidR="003B0CCC" w:rsidRDefault="003B0CCC" w:rsidP="003B0CCC">
      <w:pPr>
        <w:ind w:left="480" w:firstLine="480"/>
      </w:pPr>
      <w:proofErr w:type="gramStart"/>
      <w:r>
        <w:t>voltage</w:t>
      </w:r>
      <w:proofErr w:type="gramEnd"/>
      <w:r>
        <w:t xml:space="preserve"> hex value for ten times</w:t>
      </w:r>
    </w:p>
    <w:p w:rsidR="003B0CCC" w:rsidRDefault="003B0CCC" w:rsidP="003B0CCC">
      <w:pPr>
        <w:ind w:left="480" w:firstLine="480"/>
      </w:pPr>
      <w:proofErr w:type="gramStart"/>
      <w:r>
        <w:lastRenderedPageBreak/>
        <w:t>time</w:t>
      </w:r>
      <w:proofErr w:type="gramEnd"/>
      <w:r>
        <w:t xml:space="preserve"> delay is 1 sec between each read</w:t>
      </w:r>
    </w:p>
    <w:p w:rsidR="003B0CCC" w:rsidRDefault="003B0CCC" w:rsidP="003B0CCC">
      <w:pPr>
        <w:ind w:left="480" w:firstLine="480"/>
      </w:pPr>
      <w:r>
        <w:t>==============================</w:t>
      </w:r>
    </w:p>
    <w:p w:rsidR="003B0CCC" w:rsidRDefault="003B0CCC" w:rsidP="003B0CCC">
      <w:pPr>
        <w:ind w:left="480" w:firstLine="480"/>
      </w:pPr>
      <w:proofErr w:type="gramStart"/>
      <w:r>
        <w:t>exponent</w:t>
      </w:r>
      <w:proofErr w:type="gramEnd"/>
      <w:r>
        <w:t xml:space="preserve"> value=</w:t>
      </w:r>
    </w:p>
    <w:p w:rsidR="003B0CCC" w:rsidRDefault="003B0CCC" w:rsidP="003B0CCC">
      <w:pPr>
        <w:ind w:left="480" w:firstLine="480"/>
      </w:pPr>
      <w:r>
        <w:t>0x16</w:t>
      </w:r>
    </w:p>
    <w:p w:rsidR="003B0CCC" w:rsidRPr="0042592B" w:rsidRDefault="003B0CCC" w:rsidP="003B0CCC">
      <w:pPr>
        <w:ind w:left="480" w:firstLine="480"/>
        <w:rPr>
          <w:highlight w:val="yellow"/>
        </w:rPr>
      </w:pPr>
      <w:r w:rsidRPr="0042592B">
        <w:rPr>
          <w:highlight w:val="yellow"/>
        </w:rPr>
        <w:t>0x2f40</w:t>
      </w:r>
    </w:p>
    <w:p w:rsidR="003B0CCC" w:rsidRDefault="003B0CCC" w:rsidP="003B0CCC">
      <w:pPr>
        <w:ind w:left="480" w:firstLine="480"/>
      </w:pPr>
      <w:r w:rsidRPr="0042592B">
        <w:rPr>
          <w:highlight w:val="yellow"/>
        </w:rPr>
        <w:t>0x2f40</w:t>
      </w:r>
    </w:p>
    <w:p w:rsidR="003B0CCC" w:rsidRDefault="003B0CCC" w:rsidP="003B0CCC">
      <w:pPr>
        <w:ind w:left="480" w:firstLine="480"/>
      </w:pPr>
      <w:r>
        <w:t>==============================</w:t>
      </w:r>
    </w:p>
    <w:p w:rsidR="003B0CCC" w:rsidRDefault="003B0CCC" w:rsidP="003B0CCC">
      <w:pPr>
        <w:ind w:left="480" w:firstLine="480"/>
      </w:pPr>
      <w:r w:rsidRPr="0042592B">
        <w:rPr>
          <w:highlight w:val="yellow"/>
        </w:rPr>
        <w:t>The power rail</w:t>
      </w:r>
      <w:r>
        <w:t xml:space="preserve"> is </w:t>
      </w:r>
      <w:r w:rsidRPr="0042592B">
        <w:rPr>
          <w:highlight w:val="yellow"/>
        </w:rPr>
        <w:t>1</w:t>
      </w:r>
    </w:p>
    <w:p w:rsidR="003B0CCC" w:rsidRDefault="003B0CCC" w:rsidP="003B0CCC">
      <w:pPr>
        <w:ind w:left="480" w:firstLine="480"/>
      </w:pPr>
      <w:proofErr w:type="gramStart"/>
      <w:r>
        <w:t>voltage</w:t>
      </w:r>
      <w:proofErr w:type="gramEnd"/>
      <w:r>
        <w:t xml:space="preserve"> hex value for ten times</w:t>
      </w:r>
    </w:p>
    <w:p w:rsidR="003B0CCC" w:rsidRDefault="003B0CCC" w:rsidP="003B0CCC">
      <w:pPr>
        <w:ind w:left="480" w:firstLine="480"/>
      </w:pPr>
      <w:proofErr w:type="gramStart"/>
      <w:r>
        <w:t>time</w:t>
      </w:r>
      <w:proofErr w:type="gramEnd"/>
      <w:r>
        <w:t xml:space="preserve"> delay is 1 sec between each read</w:t>
      </w:r>
    </w:p>
    <w:p w:rsidR="003B0CCC" w:rsidRDefault="003B0CCC" w:rsidP="003B0CCC">
      <w:pPr>
        <w:ind w:left="480" w:firstLine="480"/>
      </w:pPr>
      <w:r>
        <w:t>==============================</w:t>
      </w:r>
    </w:p>
    <w:p w:rsidR="003B0CCC" w:rsidRDefault="003B0CCC" w:rsidP="003B0CCC">
      <w:pPr>
        <w:ind w:left="480" w:firstLine="480"/>
      </w:pPr>
      <w:proofErr w:type="gramStart"/>
      <w:r>
        <w:t>exponent</w:t>
      </w:r>
      <w:proofErr w:type="gramEnd"/>
      <w:r>
        <w:t xml:space="preserve"> value=</w:t>
      </w:r>
    </w:p>
    <w:p w:rsidR="003B0CCC" w:rsidRDefault="003B0CCC" w:rsidP="003B0CCC">
      <w:pPr>
        <w:ind w:left="480" w:firstLine="480"/>
      </w:pPr>
      <w:r>
        <w:t>0x13</w:t>
      </w:r>
    </w:p>
    <w:p w:rsidR="003B0CCC" w:rsidRPr="0042592B" w:rsidRDefault="003B0CCC" w:rsidP="003B0CCC">
      <w:pPr>
        <w:ind w:left="480" w:firstLine="480"/>
        <w:rPr>
          <w:highlight w:val="yellow"/>
        </w:rPr>
      </w:pPr>
      <w:r w:rsidRPr="0042592B">
        <w:rPr>
          <w:highlight w:val="yellow"/>
        </w:rPr>
        <w:t>0x3aac</w:t>
      </w:r>
    </w:p>
    <w:p w:rsidR="003B0CCC" w:rsidRDefault="003B0CCC" w:rsidP="003B0CCC">
      <w:pPr>
        <w:ind w:left="480" w:firstLine="480"/>
      </w:pPr>
      <w:r w:rsidRPr="0042592B">
        <w:rPr>
          <w:highlight w:val="yellow"/>
        </w:rPr>
        <w:t>0x3a7a</w:t>
      </w:r>
    </w:p>
    <w:p w:rsidR="003B0CCC" w:rsidRDefault="003B0CCC" w:rsidP="003B0CCC">
      <w:pPr>
        <w:ind w:left="480" w:firstLine="480"/>
      </w:pPr>
      <w:r>
        <w:t>==============================</w:t>
      </w:r>
    </w:p>
    <w:p w:rsidR="003B0CCC" w:rsidRDefault="003B0CCC" w:rsidP="003B0CCC">
      <w:pPr>
        <w:ind w:left="480" w:firstLine="480"/>
      </w:pPr>
      <w:r>
        <w:t xml:space="preserve">The power rail is </w:t>
      </w:r>
      <w:r w:rsidRPr="0042592B">
        <w:rPr>
          <w:highlight w:val="yellow"/>
        </w:rPr>
        <w:t>2</w:t>
      </w:r>
    </w:p>
    <w:p w:rsidR="003B0CCC" w:rsidRDefault="003B0CCC" w:rsidP="003B0CCC">
      <w:pPr>
        <w:ind w:left="480" w:firstLine="480"/>
      </w:pPr>
      <w:proofErr w:type="gramStart"/>
      <w:r>
        <w:t>voltage</w:t>
      </w:r>
      <w:proofErr w:type="gramEnd"/>
      <w:r>
        <w:t xml:space="preserve"> hex value for ten times</w:t>
      </w:r>
    </w:p>
    <w:p w:rsidR="003B0CCC" w:rsidRDefault="003B0CCC" w:rsidP="003B0CCC">
      <w:pPr>
        <w:ind w:left="480" w:firstLine="480"/>
      </w:pPr>
      <w:proofErr w:type="gramStart"/>
      <w:r>
        <w:t>time</w:t>
      </w:r>
      <w:proofErr w:type="gramEnd"/>
      <w:r>
        <w:t xml:space="preserve"> delay is 1 sec between each read</w:t>
      </w:r>
    </w:p>
    <w:p w:rsidR="003B0CCC" w:rsidRDefault="003B0CCC" w:rsidP="003B0CCC">
      <w:pPr>
        <w:ind w:left="480" w:firstLine="480"/>
      </w:pPr>
      <w:r>
        <w:t>==============================</w:t>
      </w:r>
    </w:p>
    <w:p w:rsidR="003B0CCC" w:rsidRDefault="003B0CCC" w:rsidP="003B0CCC">
      <w:pPr>
        <w:ind w:left="480" w:firstLine="480"/>
      </w:pPr>
      <w:proofErr w:type="gramStart"/>
      <w:r>
        <w:t>exponent</w:t>
      </w:r>
      <w:proofErr w:type="gramEnd"/>
      <w:r>
        <w:t xml:space="preserve"> value=</w:t>
      </w:r>
    </w:p>
    <w:p w:rsidR="003B0CCC" w:rsidRDefault="003B0CCC" w:rsidP="003B0CCC">
      <w:pPr>
        <w:ind w:left="480" w:firstLine="480"/>
      </w:pPr>
      <w:r>
        <w:t>0x13</w:t>
      </w:r>
    </w:p>
    <w:p w:rsidR="003B0CCC" w:rsidRPr="0042592B" w:rsidRDefault="003B0CCC" w:rsidP="003B0CCC">
      <w:pPr>
        <w:ind w:left="480" w:firstLine="480"/>
        <w:rPr>
          <w:highlight w:val="yellow"/>
        </w:rPr>
      </w:pPr>
      <w:r w:rsidRPr="0042592B">
        <w:rPr>
          <w:highlight w:val="yellow"/>
        </w:rPr>
        <w:t>0x4fcd</w:t>
      </w:r>
    </w:p>
    <w:p w:rsidR="003B0CCC" w:rsidRDefault="003B0CCC" w:rsidP="003B0CCC">
      <w:pPr>
        <w:ind w:left="480" w:firstLine="480"/>
      </w:pPr>
      <w:r w:rsidRPr="0042592B">
        <w:rPr>
          <w:highlight w:val="yellow"/>
        </w:rPr>
        <w:t>0x4fd4</w:t>
      </w:r>
    </w:p>
    <w:p w:rsidR="003B0CCC" w:rsidRDefault="003B0CCC" w:rsidP="003B0CCC">
      <w:pPr>
        <w:ind w:left="480" w:firstLine="480"/>
      </w:pPr>
      <w:r>
        <w:t>==============================</w:t>
      </w:r>
    </w:p>
    <w:p w:rsidR="003B0CCC" w:rsidRDefault="003B0CCC" w:rsidP="003B0CCC">
      <w:pPr>
        <w:ind w:left="480" w:firstLine="480"/>
      </w:pPr>
      <w:r>
        <w:t xml:space="preserve">The power rail is </w:t>
      </w:r>
      <w:r w:rsidRPr="0042592B">
        <w:rPr>
          <w:highlight w:val="yellow"/>
        </w:rPr>
        <w:t>3</w:t>
      </w:r>
    </w:p>
    <w:p w:rsidR="003B0CCC" w:rsidRDefault="003B0CCC" w:rsidP="003B0CCC">
      <w:pPr>
        <w:ind w:left="480" w:firstLine="480"/>
      </w:pPr>
      <w:proofErr w:type="gramStart"/>
      <w:r>
        <w:t>voltage</w:t>
      </w:r>
      <w:proofErr w:type="gramEnd"/>
      <w:r>
        <w:t xml:space="preserve"> hex value for ten times</w:t>
      </w:r>
    </w:p>
    <w:p w:rsidR="003B0CCC" w:rsidRDefault="003B0CCC" w:rsidP="003B0CCC">
      <w:pPr>
        <w:ind w:left="480" w:firstLine="480"/>
      </w:pPr>
      <w:proofErr w:type="gramStart"/>
      <w:r>
        <w:t>time</w:t>
      </w:r>
      <w:proofErr w:type="gramEnd"/>
      <w:r>
        <w:t xml:space="preserve"> delay is 1 sec between each read</w:t>
      </w:r>
    </w:p>
    <w:p w:rsidR="003B0CCC" w:rsidRDefault="003B0CCC" w:rsidP="003B0CCC">
      <w:pPr>
        <w:ind w:left="480" w:firstLine="480"/>
      </w:pPr>
      <w:r>
        <w:t>==============================</w:t>
      </w:r>
    </w:p>
    <w:p w:rsidR="003B0CCC" w:rsidRDefault="003B0CCC" w:rsidP="003B0CCC">
      <w:pPr>
        <w:ind w:left="480" w:firstLine="480"/>
      </w:pPr>
      <w:proofErr w:type="gramStart"/>
      <w:r>
        <w:t>exponent</w:t>
      </w:r>
      <w:proofErr w:type="gramEnd"/>
      <w:r>
        <w:t xml:space="preserve"> value=</w:t>
      </w:r>
    </w:p>
    <w:p w:rsidR="003B0CCC" w:rsidRDefault="003B0CCC" w:rsidP="003B0CCC">
      <w:pPr>
        <w:ind w:left="480" w:firstLine="480"/>
      </w:pPr>
      <w:r>
        <w:t>0x12</w:t>
      </w:r>
    </w:p>
    <w:p w:rsidR="003B0CCC" w:rsidRPr="0042592B" w:rsidRDefault="003B0CCC" w:rsidP="003B0CCC">
      <w:pPr>
        <w:ind w:left="480" w:firstLine="480"/>
        <w:rPr>
          <w:highlight w:val="yellow"/>
        </w:rPr>
      </w:pPr>
      <w:r w:rsidRPr="0042592B">
        <w:rPr>
          <w:highlight w:val="yellow"/>
        </w:rPr>
        <w:t>0x3748</w:t>
      </w:r>
    </w:p>
    <w:p w:rsidR="003B0CCC" w:rsidRDefault="003B0CCC" w:rsidP="003B0CCC">
      <w:pPr>
        <w:ind w:left="480" w:firstLine="480"/>
      </w:pPr>
      <w:r w:rsidRPr="0042592B">
        <w:rPr>
          <w:highlight w:val="yellow"/>
        </w:rPr>
        <w:t>0x3770</w:t>
      </w:r>
    </w:p>
    <w:p w:rsidR="003B0CCC" w:rsidRDefault="003B0CCC" w:rsidP="003B0CCC">
      <w:pPr>
        <w:ind w:left="480" w:firstLine="480"/>
      </w:pPr>
      <w:r>
        <w:t>==============================</w:t>
      </w:r>
    </w:p>
    <w:p w:rsidR="003B0CCC" w:rsidRDefault="003B0CCC" w:rsidP="003B0CCC">
      <w:pPr>
        <w:ind w:left="480" w:firstLine="480"/>
      </w:pPr>
      <w:r>
        <w:t xml:space="preserve">The power rail is </w:t>
      </w:r>
      <w:r w:rsidRPr="0042592B">
        <w:rPr>
          <w:highlight w:val="yellow"/>
        </w:rPr>
        <w:t>4</w:t>
      </w:r>
    </w:p>
    <w:p w:rsidR="003B0CCC" w:rsidRDefault="003B0CCC" w:rsidP="003B0CCC">
      <w:pPr>
        <w:ind w:left="480" w:firstLine="480"/>
      </w:pPr>
      <w:proofErr w:type="gramStart"/>
      <w:r>
        <w:t>voltage</w:t>
      </w:r>
      <w:proofErr w:type="gramEnd"/>
      <w:r>
        <w:t xml:space="preserve"> hex value for ten times</w:t>
      </w:r>
    </w:p>
    <w:p w:rsidR="003B0CCC" w:rsidRDefault="003B0CCC" w:rsidP="003B0CCC">
      <w:pPr>
        <w:ind w:left="480" w:firstLine="480"/>
      </w:pPr>
      <w:proofErr w:type="gramStart"/>
      <w:r>
        <w:t>time</w:t>
      </w:r>
      <w:proofErr w:type="gramEnd"/>
      <w:r>
        <w:t xml:space="preserve"> delay is 1 sec between each read</w:t>
      </w:r>
    </w:p>
    <w:p w:rsidR="003B0CCC" w:rsidRDefault="003B0CCC" w:rsidP="003B0CCC">
      <w:pPr>
        <w:ind w:left="480" w:firstLine="480"/>
      </w:pPr>
      <w:r>
        <w:t>==============================</w:t>
      </w:r>
    </w:p>
    <w:p w:rsidR="003B0CCC" w:rsidRDefault="003B0CCC" w:rsidP="003B0CCC">
      <w:pPr>
        <w:ind w:left="480" w:firstLine="480"/>
      </w:pPr>
      <w:proofErr w:type="gramStart"/>
      <w:r>
        <w:t>exponent</w:t>
      </w:r>
      <w:proofErr w:type="gramEnd"/>
      <w:r>
        <w:t xml:space="preserve"> value=</w:t>
      </w:r>
    </w:p>
    <w:p w:rsidR="003B0CCC" w:rsidRDefault="003B0CCC" w:rsidP="003B0CCC">
      <w:pPr>
        <w:ind w:left="480" w:firstLine="480"/>
      </w:pPr>
      <w:r>
        <w:lastRenderedPageBreak/>
        <w:t>0x12</w:t>
      </w:r>
    </w:p>
    <w:p w:rsidR="003B0CCC" w:rsidRPr="0042592B" w:rsidRDefault="003B0CCC" w:rsidP="003B0CCC">
      <w:pPr>
        <w:ind w:left="480" w:firstLine="480"/>
        <w:rPr>
          <w:highlight w:val="yellow"/>
        </w:rPr>
      </w:pPr>
      <w:r w:rsidRPr="0042592B">
        <w:rPr>
          <w:highlight w:val="yellow"/>
        </w:rPr>
        <w:t>0x4cf4</w:t>
      </w:r>
    </w:p>
    <w:p w:rsidR="003B0CCC" w:rsidRDefault="003B0CCC" w:rsidP="003B0CCC">
      <w:pPr>
        <w:ind w:left="480" w:firstLine="480"/>
      </w:pPr>
      <w:r w:rsidRPr="0042592B">
        <w:rPr>
          <w:highlight w:val="yellow"/>
        </w:rPr>
        <w:t>0x4d28</w:t>
      </w:r>
    </w:p>
    <w:p w:rsidR="003B0CCC" w:rsidRDefault="003B0CCC" w:rsidP="003B0CCC">
      <w:pPr>
        <w:ind w:left="480" w:firstLine="480"/>
      </w:pPr>
      <w:r>
        <w:t>==============================</w:t>
      </w:r>
    </w:p>
    <w:p w:rsidR="003B0CCC" w:rsidRDefault="003B0CCC" w:rsidP="003B0CCC">
      <w:pPr>
        <w:ind w:left="480" w:firstLine="480"/>
      </w:pPr>
      <w:r>
        <w:t xml:space="preserve">The power rail is </w:t>
      </w:r>
      <w:r w:rsidRPr="0042592B">
        <w:rPr>
          <w:highlight w:val="yellow"/>
        </w:rPr>
        <w:t>5</w:t>
      </w:r>
    </w:p>
    <w:p w:rsidR="003B0CCC" w:rsidRDefault="003B0CCC" w:rsidP="003B0CCC">
      <w:pPr>
        <w:ind w:left="480" w:firstLine="480"/>
      </w:pPr>
      <w:proofErr w:type="gramStart"/>
      <w:r>
        <w:t>voltage</w:t>
      </w:r>
      <w:proofErr w:type="gramEnd"/>
      <w:r>
        <w:t xml:space="preserve"> hex value for ten times</w:t>
      </w:r>
    </w:p>
    <w:p w:rsidR="003B0CCC" w:rsidRDefault="003B0CCC" w:rsidP="003B0CCC">
      <w:pPr>
        <w:ind w:left="480" w:firstLine="480"/>
      </w:pPr>
      <w:proofErr w:type="gramStart"/>
      <w:r>
        <w:t>time</w:t>
      </w:r>
      <w:proofErr w:type="gramEnd"/>
      <w:r>
        <w:t xml:space="preserve"> delay is 1 sec between each read</w:t>
      </w:r>
    </w:p>
    <w:p w:rsidR="003B0CCC" w:rsidRDefault="003B0CCC" w:rsidP="003B0CCC">
      <w:pPr>
        <w:ind w:left="480" w:firstLine="480"/>
      </w:pPr>
      <w:r>
        <w:t>==============================</w:t>
      </w:r>
    </w:p>
    <w:p w:rsidR="003B0CCC" w:rsidRDefault="003B0CCC" w:rsidP="003B0CCC">
      <w:pPr>
        <w:ind w:left="480" w:firstLine="480"/>
      </w:pPr>
      <w:proofErr w:type="gramStart"/>
      <w:r>
        <w:t>exponent</w:t>
      </w:r>
      <w:proofErr w:type="gramEnd"/>
      <w:r>
        <w:t xml:space="preserve"> value=</w:t>
      </w:r>
    </w:p>
    <w:p w:rsidR="003B0CCC" w:rsidRDefault="003B0CCC" w:rsidP="003B0CCC">
      <w:pPr>
        <w:ind w:left="480" w:firstLine="480"/>
      </w:pPr>
      <w:r>
        <w:t>0x12</w:t>
      </w:r>
    </w:p>
    <w:p w:rsidR="003B0CCC" w:rsidRPr="0042592B" w:rsidRDefault="003B0CCC" w:rsidP="003B0CCC">
      <w:pPr>
        <w:ind w:left="480" w:firstLine="480"/>
        <w:rPr>
          <w:highlight w:val="yellow"/>
        </w:rPr>
      </w:pPr>
      <w:r w:rsidRPr="0042592B">
        <w:rPr>
          <w:highlight w:val="yellow"/>
        </w:rPr>
        <w:t>0x3ca0</w:t>
      </w:r>
    </w:p>
    <w:p w:rsidR="003B0CCC" w:rsidRDefault="003B0CCC" w:rsidP="003B0CCC">
      <w:pPr>
        <w:ind w:left="480" w:firstLine="480"/>
      </w:pPr>
      <w:r w:rsidRPr="0042592B">
        <w:rPr>
          <w:highlight w:val="yellow"/>
        </w:rPr>
        <w:t>0x3cdc</w:t>
      </w:r>
    </w:p>
    <w:p w:rsidR="003B0CCC" w:rsidRDefault="003B0CCC" w:rsidP="003B0CCC">
      <w:pPr>
        <w:ind w:left="480" w:firstLine="480"/>
      </w:pPr>
      <w:r>
        <w:t>==============================</w:t>
      </w:r>
    </w:p>
    <w:p w:rsidR="003B0CCC" w:rsidRDefault="003B0CCC" w:rsidP="003B0CCC">
      <w:pPr>
        <w:ind w:left="480" w:firstLine="480"/>
      </w:pPr>
      <w:r>
        <w:t xml:space="preserve">The power rail is </w:t>
      </w:r>
      <w:r w:rsidRPr="0042592B">
        <w:rPr>
          <w:highlight w:val="yellow"/>
        </w:rPr>
        <w:t>6</w:t>
      </w:r>
    </w:p>
    <w:p w:rsidR="003B0CCC" w:rsidRDefault="003B0CCC" w:rsidP="003B0CCC">
      <w:pPr>
        <w:ind w:left="480" w:firstLine="480"/>
      </w:pPr>
      <w:proofErr w:type="gramStart"/>
      <w:r>
        <w:t>voltage</w:t>
      </w:r>
      <w:proofErr w:type="gramEnd"/>
      <w:r>
        <w:t xml:space="preserve"> hex value for ten times</w:t>
      </w:r>
    </w:p>
    <w:p w:rsidR="003B0CCC" w:rsidRDefault="003B0CCC" w:rsidP="003B0CCC">
      <w:pPr>
        <w:ind w:left="480" w:firstLine="480"/>
      </w:pPr>
      <w:proofErr w:type="gramStart"/>
      <w:r>
        <w:t>time</w:t>
      </w:r>
      <w:proofErr w:type="gramEnd"/>
      <w:r>
        <w:t xml:space="preserve"> delay is 1 sec between each read</w:t>
      </w:r>
    </w:p>
    <w:p w:rsidR="003B0CCC" w:rsidRDefault="003B0CCC" w:rsidP="003B0CCC">
      <w:pPr>
        <w:ind w:left="480" w:firstLine="480"/>
      </w:pPr>
      <w:r>
        <w:t>==============================</w:t>
      </w:r>
    </w:p>
    <w:p w:rsidR="003B0CCC" w:rsidRDefault="003B0CCC" w:rsidP="003B0CCC">
      <w:pPr>
        <w:ind w:left="480" w:firstLine="480"/>
      </w:pPr>
      <w:proofErr w:type="gramStart"/>
      <w:r>
        <w:t>exponent</w:t>
      </w:r>
      <w:proofErr w:type="gramEnd"/>
      <w:r>
        <w:t xml:space="preserve"> value=</w:t>
      </w:r>
    </w:p>
    <w:p w:rsidR="003B0CCC" w:rsidRDefault="003B0CCC" w:rsidP="003B0CCC">
      <w:pPr>
        <w:ind w:left="480" w:firstLine="480"/>
      </w:pPr>
      <w:r>
        <w:t>0x12</w:t>
      </w:r>
    </w:p>
    <w:p w:rsidR="003B0CCC" w:rsidRPr="0042592B" w:rsidRDefault="003B0CCC" w:rsidP="003B0CCC">
      <w:pPr>
        <w:ind w:left="480" w:firstLine="480"/>
        <w:rPr>
          <w:highlight w:val="yellow"/>
        </w:rPr>
      </w:pPr>
      <w:r w:rsidRPr="0042592B">
        <w:rPr>
          <w:highlight w:val="yellow"/>
        </w:rPr>
        <w:t>0x35b8</w:t>
      </w:r>
    </w:p>
    <w:p w:rsidR="003B0CCC" w:rsidRDefault="003B0CCC" w:rsidP="003B0CCC">
      <w:pPr>
        <w:ind w:left="480" w:firstLine="480"/>
      </w:pPr>
      <w:r w:rsidRPr="0042592B">
        <w:rPr>
          <w:highlight w:val="yellow"/>
        </w:rPr>
        <w:t>0x35ac</w:t>
      </w:r>
    </w:p>
    <w:p w:rsidR="003B0CCC" w:rsidRDefault="003B0CCC" w:rsidP="003B0CCC">
      <w:pPr>
        <w:ind w:left="480" w:firstLine="480"/>
      </w:pPr>
      <w:r>
        <w:t>==============================</w:t>
      </w:r>
    </w:p>
    <w:p w:rsidR="003B0CCC" w:rsidRDefault="003B0CCC" w:rsidP="003B0CCC">
      <w:pPr>
        <w:ind w:left="480" w:firstLine="480"/>
      </w:pPr>
      <w:r>
        <w:t xml:space="preserve">The power rail is </w:t>
      </w:r>
      <w:r w:rsidRPr="0042592B">
        <w:rPr>
          <w:highlight w:val="yellow"/>
        </w:rPr>
        <w:t>7</w:t>
      </w:r>
    </w:p>
    <w:p w:rsidR="003B0CCC" w:rsidRDefault="003B0CCC" w:rsidP="003B0CCC">
      <w:pPr>
        <w:ind w:left="480" w:firstLine="480"/>
      </w:pPr>
      <w:proofErr w:type="gramStart"/>
      <w:r>
        <w:t>voltage</w:t>
      </w:r>
      <w:proofErr w:type="gramEnd"/>
      <w:r>
        <w:t xml:space="preserve"> hex value for ten times</w:t>
      </w:r>
    </w:p>
    <w:p w:rsidR="003B0CCC" w:rsidRDefault="003B0CCC" w:rsidP="003B0CCC">
      <w:pPr>
        <w:ind w:left="480" w:firstLine="480"/>
      </w:pPr>
      <w:proofErr w:type="gramStart"/>
      <w:r>
        <w:t>time</w:t>
      </w:r>
      <w:proofErr w:type="gramEnd"/>
      <w:r>
        <w:t xml:space="preserve"> delay is 1 sec between each read</w:t>
      </w:r>
    </w:p>
    <w:p w:rsidR="003B0CCC" w:rsidRDefault="003B0CCC" w:rsidP="003B0CCC">
      <w:pPr>
        <w:ind w:left="480" w:firstLine="480"/>
      </w:pPr>
      <w:r>
        <w:t>==============================</w:t>
      </w:r>
    </w:p>
    <w:p w:rsidR="003B0CCC" w:rsidRDefault="003B0CCC" w:rsidP="003B0CCC">
      <w:pPr>
        <w:ind w:left="480" w:firstLine="480"/>
      </w:pPr>
      <w:proofErr w:type="gramStart"/>
      <w:r>
        <w:t>exponent</w:t>
      </w:r>
      <w:proofErr w:type="gramEnd"/>
      <w:r>
        <w:t xml:space="preserve"> value=</w:t>
      </w:r>
    </w:p>
    <w:p w:rsidR="003B0CCC" w:rsidRDefault="003B0CCC" w:rsidP="003B0CCC">
      <w:pPr>
        <w:ind w:left="480" w:firstLine="480"/>
      </w:pPr>
      <w:r>
        <w:t>0x12</w:t>
      </w:r>
    </w:p>
    <w:p w:rsidR="003B0CCC" w:rsidRPr="0042592B" w:rsidRDefault="003B0CCC" w:rsidP="003B0CCC">
      <w:pPr>
        <w:ind w:left="480" w:firstLine="480"/>
        <w:rPr>
          <w:highlight w:val="yellow"/>
        </w:rPr>
      </w:pPr>
      <w:r w:rsidRPr="0042592B">
        <w:rPr>
          <w:highlight w:val="yellow"/>
        </w:rPr>
        <w:t>0x396c</w:t>
      </w:r>
    </w:p>
    <w:p w:rsidR="003B0CCC" w:rsidRDefault="003B0CCC" w:rsidP="003B0CCC">
      <w:pPr>
        <w:ind w:left="480" w:firstLine="480"/>
      </w:pPr>
      <w:r w:rsidRPr="0042592B">
        <w:rPr>
          <w:highlight w:val="yellow"/>
        </w:rPr>
        <w:t>0x39a8</w:t>
      </w:r>
    </w:p>
    <w:p w:rsidR="003B0CCC" w:rsidRDefault="003B0CCC" w:rsidP="003B0CCC">
      <w:pPr>
        <w:ind w:left="480" w:firstLine="480"/>
      </w:pPr>
      <w:r>
        <w:t>==============================</w:t>
      </w:r>
    </w:p>
    <w:p w:rsidR="003B0CCC" w:rsidRDefault="003B0CCC" w:rsidP="003B0CCC">
      <w:pPr>
        <w:ind w:left="480" w:firstLine="480"/>
      </w:pPr>
      <w:r>
        <w:t xml:space="preserve">The power rail is </w:t>
      </w:r>
      <w:r w:rsidRPr="0042592B">
        <w:rPr>
          <w:highlight w:val="yellow"/>
        </w:rPr>
        <w:t>8</w:t>
      </w:r>
    </w:p>
    <w:p w:rsidR="003B0CCC" w:rsidRDefault="003B0CCC" w:rsidP="003B0CCC">
      <w:pPr>
        <w:ind w:left="480" w:firstLine="480"/>
      </w:pPr>
      <w:proofErr w:type="gramStart"/>
      <w:r>
        <w:t>voltage</w:t>
      </w:r>
      <w:proofErr w:type="gramEnd"/>
      <w:r>
        <w:t xml:space="preserve"> hex value for ten times</w:t>
      </w:r>
    </w:p>
    <w:p w:rsidR="003B0CCC" w:rsidRDefault="003B0CCC" w:rsidP="003B0CCC">
      <w:pPr>
        <w:ind w:left="480" w:firstLine="480"/>
      </w:pPr>
      <w:proofErr w:type="gramStart"/>
      <w:r>
        <w:t>time</w:t>
      </w:r>
      <w:proofErr w:type="gramEnd"/>
      <w:r>
        <w:t xml:space="preserve"> delay is 1 sec between each read</w:t>
      </w:r>
    </w:p>
    <w:p w:rsidR="003B0CCC" w:rsidRDefault="003B0CCC" w:rsidP="003B0CCC">
      <w:pPr>
        <w:ind w:left="480" w:firstLine="480"/>
      </w:pPr>
      <w:r>
        <w:t>==============================</w:t>
      </w:r>
    </w:p>
    <w:p w:rsidR="003B0CCC" w:rsidRDefault="003B0CCC" w:rsidP="003B0CCC">
      <w:pPr>
        <w:ind w:left="480" w:firstLine="480"/>
      </w:pPr>
      <w:proofErr w:type="gramStart"/>
      <w:r>
        <w:t>exponent</w:t>
      </w:r>
      <w:proofErr w:type="gramEnd"/>
      <w:r>
        <w:t xml:space="preserve"> value=</w:t>
      </w:r>
    </w:p>
    <w:p w:rsidR="003B0CCC" w:rsidRDefault="003B0CCC" w:rsidP="003B0CCC">
      <w:pPr>
        <w:ind w:left="480" w:firstLine="480"/>
      </w:pPr>
      <w:r>
        <w:t>0x11</w:t>
      </w:r>
    </w:p>
    <w:p w:rsidR="003B0CCC" w:rsidRPr="0042592B" w:rsidRDefault="003B0CCC" w:rsidP="003B0CCC">
      <w:pPr>
        <w:ind w:left="480" w:firstLine="480"/>
        <w:rPr>
          <w:highlight w:val="yellow"/>
        </w:rPr>
      </w:pPr>
      <w:r w:rsidRPr="0042592B">
        <w:rPr>
          <w:highlight w:val="yellow"/>
        </w:rPr>
        <w:t>0x4c08</w:t>
      </w:r>
    </w:p>
    <w:p w:rsidR="003B0CCC" w:rsidRDefault="003B0CCC" w:rsidP="003B0CCC">
      <w:pPr>
        <w:ind w:left="480" w:firstLine="480"/>
      </w:pPr>
      <w:r w:rsidRPr="0042592B">
        <w:rPr>
          <w:highlight w:val="yellow"/>
        </w:rPr>
        <w:t>0x4ba0</w:t>
      </w:r>
    </w:p>
    <w:p w:rsidR="003B0CCC" w:rsidRDefault="003B0CCC" w:rsidP="003B0CCC">
      <w:pPr>
        <w:ind w:left="480" w:firstLine="480"/>
      </w:pPr>
      <w:r>
        <w:lastRenderedPageBreak/>
        <w:t>==============================</w:t>
      </w:r>
    </w:p>
    <w:p w:rsidR="003B0CCC" w:rsidRDefault="003B0CCC" w:rsidP="003B0CCC">
      <w:pPr>
        <w:ind w:left="480" w:firstLine="480"/>
      </w:pPr>
      <w:r>
        <w:t>The power rail is 9</w:t>
      </w:r>
    </w:p>
    <w:p w:rsidR="003B0CCC" w:rsidRDefault="003B0CCC" w:rsidP="003B0CCC">
      <w:pPr>
        <w:ind w:left="480" w:firstLine="480"/>
      </w:pPr>
      <w:proofErr w:type="gramStart"/>
      <w:r>
        <w:t>voltage</w:t>
      </w:r>
      <w:proofErr w:type="gramEnd"/>
      <w:r>
        <w:t xml:space="preserve"> hex value for ten times</w:t>
      </w:r>
    </w:p>
    <w:p w:rsidR="003B0CCC" w:rsidRDefault="003B0CCC" w:rsidP="003B0CCC">
      <w:pPr>
        <w:ind w:left="480" w:firstLine="480"/>
      </w:pPr>
      <w:proofErr w:type="gramStart"/>
      <w:r>
        <w:t>time</w:t>
      </w:r>
      <w:proofErr w:type="gramEnd"/>
      <w:r>
        <w:t xml:space="preserve"> delay is 1 sec between each read</w:t>
      </w:r>
    </w:p>
    <w:p w:rsidR="003B0CCC" w:rsidRDefault="003B0CCC" w:rsidP="003B0CCC">
      <w:pPr>
        <w:ind w:left="480" w:firstLine="480"/>
      </w:pPr>
      <w:r>
        <w:t>==============================</w:t>
      </w:r>
    </w:p>
    <w:p w:rsidR="003B0CCC" w:rsidRDefault="003B0CCC" w:rsidP="003B0CCC">
      <w:pPr>
        <w:ind w:left="480" w:firstLine="480"/>
      </w:pPr>
      <w:proofErr w:type="gramStart"/>
      <w:r>
        <w:t>exponent</w:t>
      </w:r>
      <w:proofErr w:type="gramEnd"/>
      <w:r>
        <w:t xml:space="preserve"> value=</w:t>
      </w:r>
    </w:p>
    <w:p w:rsidR="003B0CCC" w:rsidRDefault="003B0CCC" w:rsidP="003B0CCC">
      <w:pPr>
        <w:ind w:left="480" w:firstLine="480"/>
      </w:pPr>
      <w:r>
        <w:t>0x12</w:t>
      </w:r>
    </w:p>
    <w:p w:rsidR="003B0CCC" w:rsidRDefault="003B0CCC" w:rsidP="003B0CCC">
      <w:pPr>
        <w:ind w:left="480" w:firstLine="480"/>
      </w:pPr>
      <w:r>
        <w:t>0x0000</w:t>
      </w:r>
    </w:p>
    <w:p w:rsidR="003B0CCC" w:rsidRDefault="003B0CCC" w:rsidP="003B0CCC">
      <w:pPr>
        <w:ind w:left="480" w:firstLine="480"/>
      </w:pPr>
      <w:r>
        <w:t>0x0000</w:t>
      </w:r>
    </w:p>
    <w:p w:rsidR="003B0CCC" w:rsidRDefault="003B0CCC" w:rsidP="003B0CCC">
      <w:pPr>
        <w:ind w:left="480" w:firstLine="480"/>
      </w:pPr>
      <w:r>
        <w:t>==============================</w:t>
      </w:r>
    </w:p>
    <w:p w:rsidR="003B0CCC" w:rsidRDefault="003B0CCC" w:rsidP="003B0CCC">
      <w:pPr>
        <w:ind w:left="480" w:firstLine="480"/>
      </w:pPr>
      <w:proofErr w:type="gramStart"/>
      <w:r>
        <w:t>current</w:t>
      </w:r>
      <w:proofErr w:type="gramEnd"/>
      <w:r>
        <w:t xml:space="preserve"> hex value for ten times</w:t>
      </w:r>
    </w:p>
    <w:p w:rsidR="003B0CCC" w:rsidRDefault="003B0CCC" w:rsidP="003B0CCC">
      <w:pPr>
        <w:ind w:left="480" w:firstLine="480"/>
      </w:pPr>
      <w:proofErr w:type="gramStart"/>
      <w:r>
        <w:t>time</w:t>
      </w:r>
      <w:proofErr w:type="gramEnd"/>
      <w:r>
        <w:t xml:space="preserve"> delay is 1 sec between each read</w:t>
      </w:r>
    </w:p>
    <w:p w:rsidR="003B0CCC" w:rsidRDefault="003B0CCC" w:rsidP="003B0CCC">
      <w:pPr>
        <w:ind w:left="480" w:firstLine="480"/>
      </w:pPr>
      <w:proofErr w:type="gramStart"/>
      <w:r>
        <w:t>the</w:t>
      </w:r>
      <w:proofErr w:type="gramEnd"/>
      <w:r>
        <w:t xml:space="preserve"> current format is linear11, total hex is 16bit, MSB 5bit is 2's complement.</w:t>
      </w:r>
    </w:p>
    <w:p w:rsidR="003B0CCC" w:rsidRDefault="003B0CCC" w:rsidP="003B0CCC">
      <w:pPr>
        <w:ind w:left="480" w:firstLine="480"/>
      </w:pPr>
      <w:r>
        <w:t>11bits*2</w:t>
      </w:r>
      <w:proofErr w:type="gramStart"/>
      <w:r>
        <w:t>^(</w:t>
      </w:r>
      <w:proofErr w:type="gramEnd"/>
      <w:r>
        <w:t>-?)=</w:t>
      </w:r>
    </w:p>
    <w:p w:rsidR="003B0CCC" w:rsidRDefault="003B0CCC" w:rsidP="003B0CCC">
      <w:pPr>
        <w:ind w:left="480" w:firstLine="480"/>
      </w:pPr>
      <w:r>
        <w:t>==============================</w:t>
      </w:r>
    </w:p>
    <w:p w:rsidR="003B0CCC" w:rsidRDefault="003B0CCC" w:rsidP="003B0CCC">
      <w:pPr>
        <w:ind w:left="480" w:firstLine="480"/>
      </w:pPr>
      <w:proofErr w:type="gramStart"/>
      <w:r>
        <w:t>exponent</w:t>
      </w:r>
      <w:proofErr w:type="gramEnd"/>
      <w:r>
        <w:t xml:space="preserve"> value=</w:t>
      </w:r>
    </w:p>
    <w:p w:rsidR="003B0CCC" w:rsidRDefault="003B0CCC" w:rsidP="003B0CCC">
      <w:pPr>
        <w:ind w:left="480" w:firstLine="480"/>
      </w:pPr>
      <w:r>
        <w:t>0xbb10</w:t>
      </w:r>
    </w:p>
    <w:p w:rsidR="003B0CCC" w:rsidRDefault="003B0CCC" w:rsidP="003B0CCC">
      <w:pPr>
        <w:ind w:left="480" w:firstLine="480"/>
      </w:pPr>
      <w:r>
        <w:t>0xbb08</w:t>
      </w:r>
    </w:p>
    <w:p w:rsidR="003B0CCC" w:rsidRDefault="003B0CCC" w:rsidP="003B0CCC">
      <w:pPr>
        <w:ind w:left="480" w:firstLine="480"/>
      </w:pPr>
    </w:p>
    <w:p w:rsidR="003B0CCC" w:rsidRDefault="003B0CCC" w:rsidP="003B0CCC">
      <w:pPr>
        <w:ind w:left="480" w:firstLine="480"/>
      </w:pPr>
      <w:r w:rsidRPr="0042592B">
        <w:rPr>
          <w:highlight w:val="yellow"/>
        </w:rPr>
        <w:t>Pass criteria</w:t>
      </w:r>
      <w:r w:rsidR="0042592B">
        <w:rPr>
          <w:highlight w:val="yellow"/>
        </w:rPr>
        <w:t>: power rail 0~8 must be in the below hex range</w:t>
      </w:r>
      <w:r w:rsidRPr="0042592B">
        <w:rPr>
          <w:highlight w:val="yellow"/>
        </w:rPr>
        <w:t>:</w:t>
      </w:r>
      <w:r>
        <w:t xml:space="preserve"> </w:t>
      </w:r>
    </w:p>
    <w:p w:rsidR="003B0CCC" w:rsidRDefault="003B0CCC" w:rsidP="003B0CCC">
      <w:pPr>
        <w:ind w:left="480" w:firstLine="480"/>
      </w:pPr>
      <w:r>
        <w:t>The power rail 0: 0x2</w:t>
      </w:r>
      <w:r w:rsidR="00A627E6">
        <w:t>c00</w:t>
      </w:r>
      <w:r>
        <w:t xml:space="preserve"> ~ 0x3266</w:t>
      </w:r>
    </w:p>
    <w:p w:rsidR="003B0CCC" w:rsidRDefault="003B0CCC" w:rsidP="003B0CCC">
      <w:pPr>
        <w:ind w:left="480" w:firstLine="480"/>
      </w:pPr>
      <w:r>
        <w:t>The power rail 1: 0x36b8 ~ 0x3c7a</w:t>
      </w:r>
    </w:p>
    <w:p w:rsidR="003B0CCC" w:rsidRDefault="003B0CCC" w:rsidP="003B0CCC">
      <w:pPr>
        <w:ind w:left="480" w:firstLine="480"/>
      </w:pPr>
      <w:r>
        <w:t>The power rail 2: 0x4C00 ~ 0x5400</w:t>
      </w:r>
    </w:p>
    <w:p w:rsidR="003B0CCC" w:rsidRDefault="003B0CCC" w:rsidP="003B0CCC">
      <w:pPr>
        <w:ind w:left="480" w:firstLine="480"/>
      </w:pPr>
      <w:r>
        <w:t>The power rail 3: 0x33b6 ~ 0x3916</w:t>
      </w:r>
    </w:p>
    <w:p w:rsidR="003B0CCC" w:rsidRDefault="003B0CCC" w:rsidP="003B0CCC">
      <w:pPr>
        <w:ind w:left="480" w:firstLine="480"/>
      </w:pPr>
      <w:r>
        <w:t>The power rail 4: 0x4a7e ~ 0x4f1a</w:t>
      </w:r>
    </w:p>
    <w:p w:rsidR="003B0CCC" w:rsidRDefault="003B0CCC" w:rsidP="003B0CCC">
      <w:pPr>
        <w:ind w:left="480" w:firstLine="480"/>
      </w:pPr>
      <w:r w:rsidRPr="00D906AA">
        <w:rPr>
          <w:highlight w:val="yellow"/>
        </w:rPr>
        <w:t xml:space="preserve">The </w:t>
      </w:r>
      <w:r w:rsidR="00D906AA" w:rsidRPr="00D906AA">
        <w:rPr>
          <w:highlight w:val="yellow"/>
        </w:rPr>
        <w:t>power rail 5: 0x3999 ~ 0x4333</w:t>
      </w:r>
    </w:p>
    <w:p w:rsidR="003B0CCC" w:rsidRDefault="003B0CCC" w:rsidP="003B0CCC">
      <w:pPr>
        <w:ind w:left="480" w:firstLine="480"/>
      </w:pPr>
      <w:r>
        <w:t>The power rail 6: 0x3418 ~ 0x375c</w:t>
      </w:r>
    </w:p>
    <w:p w:rsidR="003B0CCC" w:rsidRDefault="003B0CCC" w:rsidP="003B0CCC">
      <w:pPr>
        <w:ind w:left="480" w:firstLine="480"/>
      </w:pPr>
      <w:r>
        <w:t>The power rail 7: 0x36b8 ~ 0x3c7a</w:t>
      </w:r>
    </w:p>
    <w:p w:rsidR="003B0CCC" w:rsidRDefault="003B0CCC" w:rsidP="003B0CCC">
      <w:pPr>
        <w:ind w:left="480" w:firstLine="480"/>
      </w:pPr>
      <w:r>
        <w:t>The power rail 8: 0x4a7e ~ 0x4f1a</w:t>
      </w:r>
    </w:p>
    <w:p w:rsidR="00025CFD" w:rsidRDefault="00025CFD" w:rsidP="00634EBE">
      <w:pPr>
        <w:pStyle w:val="a1"/>
      </w:pPr>
      <w:r>
        <w:rPr>
          <w:rFonts w:hint="eastAsia"/>
        </w:rPr>
        <w:t xml:space="preserve">Check </w:t>
      </w:r>
      <w:r>
        <w:t>Software</w:t>
      </w:r>
      <w:r>
        <w:rPr>
          <w:rFonts w:hint="eastAsia"/>
        </w:rPr>
        <w:t xml:space="preserve"> Version</w:t>
      </w:r>
      <w:r>
        <w:t>(DUT)</w:t>
      </w:r>
    </w:p>
    <w:p w:rsidR="00D942F2" w:rsidRDefault="00D942F2" w:rsidP="00D942F2">
      <w:pPr>
        <w:ind w:left="480" w:firstLine="480"/>
      </w:pPr>
      <w:r w:rsidRPr="00D84CCE">
        <w:t>#cat /run/media/mmcblk0p1/</w:t>
      </w:r>
      <w:r w:rsidR="00D25F06">
        <w:rPr>
          <w:color w:val="1F497D"/>
        </w:rPr>
        <w:t>version-image-</w:t>
      </w:r>
      <w:proofErr w:type="spellStart"/>
      <w:r w:rsidR="00D25F06">
        <w:rPr>
          <w:color w:val="1F497D"/>
        </w:rPr>
        <w:t>gsi</w:t>
      </w:r>
      <w:proofErr w:type="spellEnd"/>
      <w:r w:rsidR="00D25F06">
        <w:rPr>
          <w:color w:val="1F497D"/>
        </w:rPr>
        <w:t>-tests-</w:t>
      </w:r>
      <w:proofErr w:type="spellStart"/>
      <w:proofErr w:type="gramStart"/>
      <w:r w:rsidR="00D25F06">
        <w:rPr>
          <w:color w:val="1F497D"/>
        </w:rPr>
        <w:t>leda</w:t>
      </w:r>
      <w:proofErr w:type="spellEnd"/>
      <w:r w:rsidR="00D25F06">
        <w:rPr>
          <w:color w:val="1F497D"/>
        </w:rPr>
        <w:t>-e</w:t>
      </w:r>
      <w:proofErr w:type="gramEnd"/>
    </w:p>
    <w:p w:rsidR="00D942F2" w:rsidRDefault="00D942F2" w:rsidP="00D942F2">
      <w:pPr>
        <w:ind w:left="480" w:firstLine="480"/>
        <w:rPr>
          <w:noProof/>
        </w:rPr>
      </w:pPr>
    </w:p>
    <w:p w:rsidR="00A624FD" w:rsidRDefault="00606A99" w:rsidP="00D942F2">
      <w:pPr>
        <w:ind w:left="480" w:firstLine="480"/>
      </w:pPr>
      <w:r>
        <w:rPr>
          <w:noProof/>
        </w:rPr>
        <w:lastRenderedPageBreak/>
        <w:drawing>
          <wp:inline distT="0" distB="0" distL="0" distR="0" wp14:anchorId="39F06647" wp14:editId="761863DC">
            <wp:extent cx="4320000" cy="3152239"/>
            <wp:effectExtent l="0" t="0" r="4445" b="0"/>
            <wp:docPr id="2880" name="圖片 2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A99" w:rsidRDefault="00606A99" w:rsidP="00606A99">
      <w:pPr>
        <w:autoSpaceDE w:val="0"/>
        <w:autoSpaceDN w:val="0"/>
        <w:adjustRightInd w:val="0"/>
        <w:ind w:leftChars="400" w:left="960"/>
      </w:pPr>
      <w:r>
        <w:t xml:space="preserve">- </w:t>
      </w:r>
      <w:proofErr w:type="gramStart"/>
      <w:r>
        <w:t>version-image</w:t>
      </w:r>
      <w:proofErr w:type="gramEnd"/>
      <w:r>
        <w:t>: 17-mmcblk0p1</w:t>
      </w:r>
    </w:p>
    <w:p w:rsidR="00606A99" w:rsidRDefault="00606A99" w:rsidP="00606A99">
      <w:pPr>
        <w:autoSpaceDE w:val="0"/>
        <w:autoSpaceDN w:val="0"/>
        <w:adjustRightInd w:val="0"/>
        <w:ind w:leftChars="400" w:left="960"/>
      </w:pPr>
      <w:r>
        <w:t xml:space="preserve">- BOOT.BIN-Profile </w:t>
      </w:r>
      <w:proofErr w:type="spellStart"/>
      <w:r>
        <w:t>ver</w:t>
      </w:r>
      <w:proofErr w:type="spellEnd"/>
      <w:r>
        <w:t>: 1.15.07</w:t>
      </w:r>
    </w:p>
    <w:p w:rsidR="00606A99" w:rsidRDefault="00606A99" w:rsidP="00606A99">
      <w:pPr>
        <w:autoSpaceDE w:val="0"/>
        <w:autoSpaceDN w:val="0"/>
        <w:adjustRightInd w:val="0"/>
        <w:ind w:leftChars="400" w:left="960"/>
      </w:pPr>
      <w:r>
        <w:t>- APU Sanity board test menu application ==&gt; version: 1.5.46</w:t>
      </w:r>
    </w:p>
    <w:p w:rsidR="00606A99" w:rsidRDefault="00606A99" w:rsidP="00606A99">
      <w:pPr>
        <w:autoSpaceDE w:val="0"/>
        <w:autoSpaceDN w:val="0"/>
        <w:adjustRightInd w:val="0"/>
        <w:ind w:leftChars="400" w:left="960"/>
      </w:pPr>
      <w:r>
        <w:t xml:space="preserve">- System version-run </w:t>
      </w:r>
      <w:proofErr w:type="spellStart"/>
      <w:r>
        <w:t>gsictl</w:t>
      </w:r>
      <w:proofErr w:type="spellEnd"/>
      <w:r>
        <w:t xml:space="preserve"> for help or </w:t>
      </w:r>
      <w:proofErr w:type="spellStart"/>
      <w:r>
        <w:t>gsictl</w:t>
      </w:r>
      <w:proofErr w:type="spellEnd"/>
      <w:r>
        <w:t xml:space="preserve"> -V</w:t>
      </w:r>
    </w:p>
    <w:p w:rsidR="00606A99" w:rsidRDefault="00606A99" w:rsidP="00606A99">
      <w:pPr>
        <w:autoSpaceDE w:val="0"/>
        <w:autoSpaceDN w:val="0"/>
        <w:adjustRightInd w:val="0"/>
        <w:ind w:leftChars="400" w:left="960"/>
      </w:pPr>
      <w:r>
        <w:t xml:space="preserve">  Package version=0.9.0.2</w:t>
      </w:r>
    </w:p>
    <w:p w:rsidR="00606A99" w:rsidRDefault="00606A99" w:rsidP="00606A99">
      <w:pPr>
        <w:autoSpaceDE w:val="0"/>
        <w:autoSpaceDN w:val="0"/>
        <w:adjustRightInd w:val="0"/>
        <w:ind w:leftChars="400" w:left="960"/>
      </w:pPr>
      <w:r>
        <w:t xml:space="preserve">  </w:t>
      </w:r>
      <w:proofErr w:type="spellStart"/>
      <w:proofErr w:type="gramStart"/>
      <w:r>
        <w:t>sys_boot</w:t>
      </w:r>
      <w:proofErr w:type="spellEnd"/>
      <w:proofErr w:type="gramEnd"/>
      <w:r>
        <w:t xml:space="preserve"> version=0.4.0.11</w:t>
      </w:r>
    </w:p>
    <w:p w:rsidR="00606A99" w:rsidRDefault="00606A99" w:rsidP="00606A99">
      <w:pPr>
        <w:autoSpaceDE w:val="0"/>
        <w:autoSpaceDN w:val="0"/>
        <w:adjustRightInd w:val="0"/>
        <w:ind w:leftChars="400" w:left="960"/>
      </w:pPr>
      <w:r>
        <w:t xml:space="preserve">  </w:t>
      </w:r>
      <w:proofErr w:type="spellStart"/>
      <w:proofErr w:type="gramStart"/>
      <w:r>
        <w:t>fw_app</w:t>
      </w:r>
      <w:proofErr w:type="spellEnd"/>
      <w:proofErr w:type="gramEnd"/>
      <w:r>
        <w:t xml:space="preserve"> version=0.9.0.2</w:t>
      </w:r>
    </w:p>
    <w:p w:rsidR="00606A99" w:rsidRDefault="00606A99" w:rsidP="00606A99">
      <w:pPr>
        <w:autoSpaceDE w:val="0"/>
        <w:autoSpaceDN w:val="0"/>
        <w:adjustRightInd w:val="0"/>
        <w:ind w:leftChars="400" w:left="960"/>
      </w:pPr>
      <w:r>
        <w:t xml:space="preserve">  </w:t>
      </w:r>
      <w:proofErr w:type="spellStart"/>
      <w:proofErr w:type="gramStart"/>
      <w:r>
        <w:t>sys_os</w:t>
      </w:r>
      <w:proofErr w:type="spellEnd"/>
      <w:proofErr w:type="gramEnd"/>
      <w:r>
        <w:t xml:space="preserve"> version=0.3.2.0</w:t>
      </w:r>
    </w:p>
    <w:p w:rsidR="00606A99" w:rsidRDefault="00606A99" w:rsidP="00606A99">
      <w:pPr>
        <w:autoSpaceDE w:val="0"/>
        <w:autoSpaceDN w:val="0"/>
        <w:adjustRightInd w:val="0"/>
        <w:ind w:leftChars="400" w:left="960"/>
      </w:pPr>
      <w:r>
        <w:t xml:space="preserve">  </w:t>
      </w:r>
      <w:proofErr w:type="spellStart"/>
      <w:proofErr w:type="gramStart"/>
      <w:r>
        <w:t>apu_boot</w:t>
      </w:r>
      <w:proofErr w:type="spellEnd"/>
      <w:proofErr w:type="gramEnd"/>
      <w:r>
        <w:t xml:space="preserve"> version=0.9.0.2</w:t>
      </w:r>
    </w:p>
    <w:p w:rsidR="00606A99" w:rsidRDefault="00606A99" w:rsidP="00606A99">
      <w:pPr>
        <w:autoSpaceDE w:val="0"/>
        <w:autoSpaceDN w:val="0"/>
        <w:adjustRightInd w:val="0"/>
        <w:ind w:leftChars="400" w:left="960"/>
      </w:pPr>
      <w:r>
        <w:t xml:space="preserve">  </w:t>
      </w:r>
      <w:proofErr w:type="spellStart"/>
      <w:proofErr w:type="gramStart"/>
      <w:r>
        <w:t>apu_kernel</w:t>
      </w:r>
      <w:proofErr w:type="spellEnd"/>
      <w:proofErr w:type="gramEnd"/>
      <w:r>
        <w:t xml:space="preserve"> version=0.9.0.2</w:t>
      </w:r>
    </w:p>
    <w:p w:rsidR="00606A99" w:rsidRDefault="00606A99" w:rsidP="00606A99">
      <w:pPr>
        <w:autoSpaceDE w:val="0"/>
        <w:autoSpaceDN w:val="0"/>
        <w:adjustRightInd w:val="0"/>
        <w:ind w:leftChars="400" w:left="960"/>
      </w:pPr>
    </w:p>
    <w:p w:rsidR="00606A99" w:rsidRDefault="00606A99" w:rsidP="00606A99">
      <w:pPr>
        <w:autoSpaceDE w:val="0"/>
        <w:autoSpaceDN w:val="0"/>
        <w:adjustRightInd w:val="0"/>
        <w:ind w:leftChars="400" w:left="960"/>
      </w:pPr>
      <w:r>
        <w:t xml:space="preserve">- </w:t>
      </w:r>
      <w:proofErr w:type="gramStart"/>
      <w:r>
        <w:t>system/apps</w:t>
      </w:r>
      <w:proofErr w:type="gramEnd"/>
      <w:r>
        <w:t xml:space="preserve"> for arc files and </w:t>
      </w:r>
      <w:proofErr w:type="spellStart"/>
      <w:r>
        <w:t>gsifw</w:t>
      </w:r>
      <w:proofErr w:type="spellEnd"/>
    </w:p>
    <w:p w:rsidR="00606A99" w:rsidRDefault="00606A99" w:rsidP="00606A99">
      <w:pPr>
        <w:autoSpaceDE w:val="0"/>
        <w:autoSpaceDN w:val="0"/>
        <w:adjustRightInd w:val="0"/>
        <w:ind w:leftChars="400" w:left="960"/>
      </w:pPr>
      <w:r>
        <w:t xml:space="preserve">- </w:t>
      </w:r>
      <w:proofErr w:type="gramStart"/>
      <w:r>
        <w:t>system/bin</w:t>
      </w:r>
      <w:proofErr w:type="gramEnd"/>
      <w:r>
        <w:t xml:space="preserve"> for </w:t>
      </w:r>
      <w:proofErr w:type="spellStart"/>
      <w:r>
        <w:t>gsictrl</w:t>
      </w:r>
      <w:proofErr w:type="spellEnd"/>
      <w:r>
        <w:t xml:space="preserve"> and </w:t>
      </w:r>
      <w:proofErr w:type="spellStart"/>
      <w:r>
        <w:t>run_app</w:t>
      </w:r>
      <w:proofErr w:type="spellEnd"/>
    </w:p>
    <w:p w:rsidR="00606A99" w:rsidRDefault="00606A99" w:rsidP="00606A99">
      <w:pPr>
        <w:autoSpaceDE w:val="0"/>
        <w:autoSpaceDN w:val="0"/>
        <w:adjustRightInd w:val="0"/>
        <w:ind w:leftChars="400" w:left="960"/>
      </w:pPr>
      <w:r>
        <w:t xml:space="preserve">- </w:t>
      </w:r>
      <w:proofErr w:type="gramStart"/>
      <w:r>
        <w:t>screen</w:t>
      </w:r>
      <w:proofErr w:type="gramEnd"/>
      <w:r>
        <w:t xml:space="preserve"> -r to see </w:t>
      </w:r>
      <w:proofErr w:type="spellStart"/>
      <w:r>
        <w:t>ubus</w:t>
      </w:r>
      <w:proofErr w:type="spellEnd"/>
      <w:r>
        <w:t xml:space="preserve"> </w:t>
      </w:r>
      <w:proofErr w:type="spellStart"/>
      <w:r>
        <w:t>traning</w:t>
      </w:r>
      <w:proofErr w:type="spellEnd"/>
      <w:r>
        <w:t xml:space="preserve"> last prints</w:t>
      </w:r>
    </w:p>
    <w:p w:rsidR="00606A99" w:rsidRDefault="00606A99" w:rsidP="00606A99">
      <w:pPr>
        <w:autoSpaceDE w:val="0"/>
        <w:autoSpaceDN w:val="0"/>
        <w:adjustRightInd w:val="0"/>
        <w:ind w:leftChars="400" w:left="960"/>
      </w:pPr>
      <w:r>
        <w:t xml:space="preserve">- </w:t>
      </w:r>
      <w:proofErr w:type="gramStart"/>
      <w:r>
        <w:t>uEnv.txt</w:t>
      </w:r>
      <w:proofErr w:type="gramEnd"/>
      <w:r>
        <w:t xml:space="preserve"> for </w:t>
      </w:r>
      <w:proofErr w:type="spellStart"/>
      <w:r>
        <w:t>uboot</w:t>
      </w:r>
      <w:proofErr w:type="spellEnd"/>
      <w:r>
        <w:t xml:space="preserve"> </w:t>
      </w:r>
      <w:proofErr w:type="spellStart"/>
      <w:r>
        <w:t>env</w:t>
      </w:r>
      <w:proofErr w:type="spellEnd"/>
      <w:r>
        <w:t xml:space="preserve"> if not exist on flash.</w:t>
      </w:r>
    </w:p>
    <w:p w:rsidR="00606A99" w:rsidRDefault="00606A99" w:rsidP="00606A99">
      <w:pPr>
        <w:autoSpaceDE w:val="0"/>
        <w:autoSpaceDN w:val="0"/>
        <w:adjustRightInd w:val="0"/>
        <w:ind w:leftChars="400" w:left="960"/>
      </w:pPr>
      <w:r>
        <w:t xml:space="preserve">- </w:t>
      </w:r>
      <w:proofErr w:type="gramStart"/>
      <w:r>
        <w:t>test-log</w:t>
      </w:r>
      <w:proofErr w:type="gramEnd"/>
      <w:r>
        <w:t xml:space="preserve"> for current tests logs</w:t>
      </w:r>
    </w:p>
    <w:p w:rsidR="00606A99" w:rsidRDefault="00606A99" w:rsidP="00606A99">
      <w:pPr>
        <w:autoSpaceDE w:val="0"/>
        <w:autoSpaceDN w:val="0"/>
        <w:adjustRightInd w:val="0"/>
        <w:ind w:leftChars="400" w:left="960"/>
      </w:pPr>
      <w:r>
        <w:t xml:space="preserve">- </w:t>
      </w:r>
      <w:proofErr w:type="gramStart"/>
      <w:r>
        <w:t>test-</w:t>
      </w:r>
      <w:proofErr w:type="spellStart"/>
      <w:r>
        <w:t>prev</w:t>
      </w:r>
      <w:proofErr w:type="spellEnd"/>
      <w:r>
        <w:t>-logs</w:t>
      </w:r>
      <w:proofErr w:type="gramEnd"/>
      <w:r>
        <w:t xml:space="preserve"> for backup logs</w:t>
      </w:r>
    </w:p>
    <w:p w:rsidR="00606A99" w:rsidRDefault="00606A99" w:rsidP="00606A99">
      <w:pPr>
        <w:autoSpaceDE w:val="0"/>
        <w:autoSpaceDN w:val="0"/>
        <w:adjustRightInd w:val="0"/>
        <w:ind w:leftChars="400" w:left="960"/>
      </w:pPr>
      <w:r>
        <w:t xml:space="preserve">- </w:t>
      </w:r>
      <w:proofErr w:type="spellStart"/>
      <w:proofErr w:type="gramStart"/>
      <w:r>
        <w:t>image.ub</w:t>
      </w:r>
      <w:proofErr w:type="spellEnd"/>
      <w:proofErr w:type="gramEnd"/>
      <w:r>
        <w:t xml:space="preserve"> and BOOT.BIN from se120_v3013_wnc</w:t>
      </w:r>
    </w:p>
    <w:p w:rsidR="00606A99" w:rsidRDefault="00606A99" w:rsidP="00606A99">
      <w:pPr>
        <w:autoSpaceDE w:val="0"/>
        <w:autoSpaceDN w:val="0"/>
        <w:adjustRightInd w:val="0"/>
        <w:ind w:leftChars="400" w:left="960"/>
      </w:pPr>
      <w:r>
        <w:t>- R5-0_freertos_v20_uart_leds.elf</w:t>
      </w:r>
    </w:p>
    <w:p w:rsidR="00606A99" w:rsidRDefault="00606A99" w:rsidP="00606A99">
      <w:pPr>
        <w:autoSpaceDE w:val="0"/>
        <w:autoSpaceDN w:val="0"/>
        <w:adjustRightInd w:val="0"/>
        <w:ind w:leftChars="400" w:left="960"/>
      </w:pPr>
      <w:r>
        <w:t xml:space="preserve">- </w:t>
      </w:r>
      <w:proofErr w:type="spellStart"/>
      <w:proofErr w:type="gramStart"/>
      <w:r>
        <w:t>hdf</w:t>
      </w:r>
      <w:proofErr w:type="spellEnd"/>
      <w:r>
        <w:t>=</w:t>
      </w:r>
      <w:proofErr w:type="gramEnd"/>
      <w:r>
        <w:t>fpga7_top_v53_burn_in_led.hdf</w:t>
      </w:r>
    </w:p>
    <w:p w:rsidR="00606A99" w:rsidRDefault="00606A99" w:rsidP="00606A99">
      <w:pPr>
        <w:autoSpaceDE w:val="0"/>
        <w:autoSpaceDN w:val="0"/>
        <w:adjustRightInd w:val="0"/>
        <w:ind w:leftChars="400" w:left="960"/>
      </w:pPr>
      <w:r>
        <w:t>- HW version=0xC05000C</w:t>
      </w:r>
    </w:p>
    <w:p w:rsidR="00606A99" w:rsidRDefault="00606A99" w:rsidP="00606A99">
      <w:pPr>
        <w:autoSpaceDE w:val="0"/>
        <w:autoSpaceDN w:val="0"/>
        <w:adjustRightInd w:val="0"/>
        <w:ind w:leftChars="400" w:left="960"/>
      </w:pPr>
      <w:r>
        <w:t>- Release version=100.11.05</w:t>
      </w:r>
    </w:p>
    <w:p w:rsidR="00606A99" w:rsidRDefault="00606A99" w:rsidP="00606A99">
      <w:pPr>
        <w:autoSpaceDE w:val="0"/>
        <w:autoSpaceDN w:val="0"/>
        <w:adjustRightInd w:val="0"/>
        <w:ind w:leftChars="400" w:left="960"/>
      </w:pPr>
      <w:r>
        <w:t xml:space="preserve">- Release </w:t>
      </w:r>
      <w:proofErr w:type="spellStart"/>
      <w:r>
        <w:t>version_image</w:t>
      </w:r>
      <w:proofErr w:type="spellEnd"/>
      <w:r>
        <w:t>=image.ub-100.11.0.6</w:t>
      </w:r>
    </w:p>
    <w:p w:rsidR="00025CFD" w:rsidRDefault="00025CFD" w:rsidP="006E7DDA">
      <w:pPr>
        <w:autoSpaceDE w:val="0"/>
        <w:autoSpaceDN w:val="0"/>
        <w:adjustRightInd w:val="0"/>
        <w:ind w:leftChars="400" w:left="960"/>
        <w:rPr>
          <w:rFonts w:ascii="Calibri" w:hAnsi="Calibri" w:cs="Calibri"/>
          <w:sz w:val="16"/>
          <w:szCs w:val="16"/>
        </w:rPr>
      </w:pPr>
    </w:p>
    <w:p w:rsidR="00606A99" w:rsidRPr="00D942F2" w:rsidRDefault="00606A99" w:rsidP="006E7DDA">
      <w:pPr>
        <w:autoSpaceDE w:val="0"/>
        <w:autoSpaceDN w:val="0"/>
        <w:adjustRightInd w:val="0"/>
        <w:ind w:leftChars="400" w:left="960"/>
        <w:rPr>
          <w:rFonts w:ascii="Calibri" w:hAnsi="Calibri" w:cs="Calibri"/>
          <w:sz w:val="16"/>
          <w:szCs w:val="16"/>
        </w:rPr>
      </w:pPr>
    </w:p>
    <w:p w:rsidR="00025CFD" w:rsidRDefault="00025CFD" w:rsidP="00634EBE">
      <w:pPr>
        <w:pStyle w:val="a1"/>
      </w:pPr>
      <w:r>
        <w:rPr>
          <w:rFonts w:hint="eastAsia"/>
        </w:rPr>
        <w:lastRenderedPageBreak/>
        <w:t>Run standalone test program</w:t>
      </w:r>
      <w:r>
        <w:t>(on DUT)</w:t>
      </w:r>
    </w:p>
    <w:p w:rsidR="00025CFD" w:rsidRPr="00C6524E" w:rsidRDefault="00025CFD" w:rsidP="00025CFD">
      <w:pPr>
        <w:ind w:left="480" w:firstLine="480"/>
        <w:rPr>
          <w:rFonts w:ascii="Calibri" w:hAnsi="Calibri" w:cs="Calibri"/>
        </w:rPr>
      </w:pPr>
      <w:r w:rsidRPr="00C6524E">
        <w:rPr>
          <w:rFonts w:ascii="Calibri" w:hAnsi="Calibri" w:cs="Calibri"/>
        </w:rPr>
        <w:t xml:space="preserve"># </w:t>
      </w:r>
      <w:proofErr w:type="gramStart"/>
      <w:r w:rsidRPr="00C6524E">
        <w:rPr>
          <w:rFonts w:ascii="Calibri" w:hAnsi="Calibri" w:cs="Calibri"/>
        </w:rPr>
        <w:t>cd</w:t>
      </w:r>
      <w:proofErr w:type="gramEnd"/>
      <w:r w:rsidRPr="00C6524E">
        <w:rPr>
          <w:rFonts w:ascii="Calibri" w:hAnsi="Calibri" w:cs="Calibri"/>
        </w:rPr>
        <w:t xml:space="preserve"> /run/media/mmcblk0p1/</w:t>
      </w:r>
      <w:proofErr w:type="spellStart"/>
      <w:r w:rsidRPr="00C6524E">
        <w:rPr>
          <w:rFonts w:ascii="Calibri" w:hAnsi="Calibri" w:cs="Calibri"/>
        </w:rPr>
        <w:t>gsi</w:t>
      </w:r>
      <w:proofErr w:type="spellEnd"/>
      <w:r w:rsidRPr="00C6524E">
        <w:rPr>
          <w:rFonts w:ascii="Calibri" w:hAnsi="Calibri" w:cs="Calibri"/>
        </w:rPr>
        <w:t>-cli/</w:t>
      </w:r>
    </w:p>
    <w:p w:rsidR="00025CFD" w:rsidRPr="00C6524E" w:rsidRDefault="00025CFD" w:rsidP="00025CFD">
      <w:pPr>
        <w:ind w:left="480" w:firstLine="480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# ./</w:t>
      </w:r>
      <w:proofErr w:type="gramEnd"/>
      <w:r>
        <w:rPr>
          <w:rFonts w:ascii="Calibri" w:hAnsi="Calibri" w:cs="Calibri"/>
        </w:rPr>
        <w:t>target-test</w:t>
      </w:r>
    </w:p>
    <w:p w:rsidR="00025CFD" w:rsidRDefault="00FE26AA" w:rsidP="00025CFD">
      <w:pPr>
        <w:ind w:left="480" w:firstLine="480"/>
        <w:rPr>
          <w:rFonts w:ascii="Arial" w:hAnsi="Arial" w:cs="Arial"/>
          <w:color w:val="000000"/>
          <w:kern w:val="0"/>
          <w:sz w:val="22"/>
          <w:szCs w:val="22"/>
        </w:rPr>
      </w:pPr>
      <w:r>
        <w:rPr>
          <w:noProof/>
        </w:rPr>
        <w:drawing>
          <wp:inline distT="0" distB="0" distL="0" distR="0" wp14:anchorId="519E1EEF" wp14:editId="16AE6F42">
            <wp:extent cx="4320000" cy="2385653"/>
            <wp:effectExtent l="0" t="0" r="4445" b="0"/>
            <wp:docPr id="2884" name="圖片 2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8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FD" w:rsidRDefault="00025CFD" w:rsidP="00634EBE">
      <w:pPr>
        <w:pStyle w:val="a1"/>
      </w:pPr>
      <w:r>
        <w:t>MAC setting(on DUT)</w:t>
      </w:r>
    </w:p>
    <w:p w:rsidR="00025CFD" w:rsidRDefault="00025CFD" w:rsidP="00025CFD">
      <w:pPr>
        <w:ind w:left="480" w:firstLine="480"/>
      </w:pPr>
      <w:r>
        <w:t>Follow test4. , choose option 8, then chose option 1 for MAC setting as below</w:t>
      </w:r>
    </w:p>
    <w:p w:rsidR="00025CFD" w:rsidRDefault="00025CFD" w:rsidP="00025CFD">
      <w:pPr>
        <w:ind w:left="480" w:firstLine="480"/>
      </w:pPr>
    </w:p>
    <w:p w:rsidR="00FE26AA" w:rsidRDefault="00FE26AA" w:rsidP="00025CFD">
      <w:pPr>
        <w:ind w:left="480" w:firstLine="480"/>
      </w:pPr>
      <w:r>
        <w:rPr>
          <w:noProof/>
        </w:rPr>
        <w:drawing>
          <wp:inline distT="0" distB="0" distL="0" distR="0" wp14:anchorId="238D1C6C" wp14:editId="692AC92C">
            <wp:extent cx="4320000" cy="2385653"/>
            <wp:effectExtent l="0" t="0" r="4445" b="0"/>
            <wp:docPr id="2885" name="圖片 2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8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FD" w:rsidRDefault="00FE26AA" w:rsidP="00025CFD">
      <w:pPr>
        <w:ind w:left="480" w:firstLine="480"/>
        <w:rPr>
          <w:rFonts w:ascii="Calibri" w:hAnsi="Calibri" w:cs="Calibri"/>
          <w:b/>
        </w:rPr>
      </w:pPr>
      <w:r>
        <w:rPr>
          <w:noProof/>
        </w:rPr>
        <w:drawing>
          <wp:inline distT="0" distB="0" distL="0" distR="0" wp14:anchorId="088F9E8A" wp14:editId="31C249B4">
            <wp:extent cx="4320000" cy="1747644"/>
            <wp:effectExtent l="0" t="0" r="4445" b="5080"/>
            <wp:docPr id="2896" name="圖片 2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4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FD" w:rsidRDefault="00025CFD" w:rsidP="00025CFD">
      <w:pPr>
        <w:rPr>
          <w:rFonts w:ascii="Calibri" w:hAnsi="Calibri" w:cs="Calibri"/>
          <w:color w:val="FF0000"/>
        </w:rPr>
      </w:pPr>
      <w:r>
        <w:rPr>
          <w:rFonts w:ascii="Calibri" w:hAnsi="Calibri" w:cs="Calibri"/>
          <w:b/>
        </w:rPr>
        <w:tab/>
      </w:r>
      <w:r>
        <w:rPr>
          <w:rFonts w:ascii="Calibri" w:hAnsi="Calibri" w:cs="Calibri"/>
          <w:b/>
        </w:rPr>
        <w:tab/>
      </w:r>
      <w:r w:rsidRPr="00C6524E">
        <w:rPr>
          <w:rFonts w:ascii="Calibri" w:hAnsi="Calibri" w:cs="Calibri"/>
        </w:rPr>
        <w:t>Select ‘1’ to set or get MAC address</w:t>
      </w:r>
      <w:r>
        <w:rPr>
          <w:rFonts w:ascii="Calibri" w:hAnsi="Calibri" w:cs="Calibri"/>
        </w:rPr>
        <w:t xml:space="preserve">, the MAC address should be </w:t>
      </w:r>
      <w:r w:rsidRPr="004E7D13">
        <w:rPr>
          <w:rFonts w:ascii="Calibri" w:hAnsi="Calibri" w:cs="Calibri"/>
        </w:rPr>
        <w:t>70:B3:D5:2A:6</w:t>
      </w:r>
      <w:r w:rsidRPr="004E7D13">
        <w:rPr>
          <w:rFonts w:ascii="Calibri" w:hAnsi="Calibri" w:cs="Calibri"/>
          <w:color w:val="FF0000"/>
        </w:rPr>
        <w:t>x</w:t>
      </w:r>
      <w:proofErr w:type="gramStart"/>
      <w:r w:rsidRPr="004E7D13">
        <w:rPr>
          <w:rFonts w:ascii="Calibri" w:hAnsi="Calibri" w:cs="Calibri"/>
          <w:color w:val="FF0000"/>
        </w:rPr>
        <w:t>:xx</w:t>
      </w:r>
      <w:proofErr w:type="gramEnd"/>
    </w:p>
    <w:p w:rsidR="00025CFD" w:rsidRDefault="00FE26AA" w:rsidP="00025CFD">
      <w:pPr>
        <w:rPr>
          <w:rFonts w:ascii="Calibri" w:hAnsi="Calibri" w:cs="Calibri"/>
        </w:rPr>
      </w:pPr>
      <w:r>
        <w:rPr>
          <w:rFonts w:ascii="Calibri" w:hAnsi="Calibri" w:cs="Calibri"/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615540B1" wp14:editId="1E9FBA38">
                <wp:simplePos x="0" y="0"/>
                <wp:positionH relativeFrom="margin">
                  <wp:posOffset>3209311</wp:posOffset>
                </wp:positionH>
                <wp:positionV relativeFrom="paragraph">
                  <wp:posOffset>1707403</wp:posOffset>
                </wp:positionV>
                <wp:extent cx="160774" cy="135142"/>
                <wp:effectExtent l="0" t="0" r="10795" b="17780"/>
                <wp:wrapNone/>
                <wp:docPr id="2901" name="矩形 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74" cy="13514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7B316" id="矩形 2901" o:spid="_x0000_s1026" style="position:absolute;margin-left:252.7pt;margin-top:134.45pt;width:12.65pt;height:10.65pt;z-index:25364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" filled="f" strokecolor="#243f60 [1604]" strokeweight="2pt">
                <w10:wrap anchorx="margin"/>
              </v:rect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1FCF3EA1" wp14:editId="6CA278AF">
                <wp:simplePos x="0" y="0"/>
                <wp:positionH relativeFrom="column">
                  <wp:posOffset>4227558</wp:posOffset>
                </wp:positionH>
                <wp:positionV relativeFrom="paragraph">
                  <wp:posOffset>1859008</wp:posOffset>
                </wp:positionV>
                <wp:extent cx="693336" cy="135142"/>
                <wp:effectExtent l="0" t="0" r="12065" b="17780"/>
                <wp:wrapNone/>
                <wp:docPr id="2900" name="矩形 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36" cy="13514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E20216" id="矩形 2900" o:spid="_x0000_s1026" style="position:absolute;margin-left:332.9pt;margin-top:146.4pt;width:54.6pt;height:10.6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" filled="f" strokecolor="#243f60 [1604]" strokeweight="2pt"/>
            </w:pict>
          </mc:Fallback>
        </mc:AlternateContent>
      </w:r>
      <w:r>
        <w:rPr>
          <w:rFonts w:ascii="Calibri" w:hAnsi="Calibri" w:cs="Calibri"/>
          <w:noProof/>
          <w:color w:val="FF0000"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>
                <wp:simplePos x="0" y="0"/>
                <wp:positionH relativeFrom="column">
                  <wp:posOffset>1554696</wp:posOffset>
                </wp:positionH>
                <wp:positionV relativeFrom="paragraph">
                  <wp:posOffset>1557558</wp:posOffset>
                </wp:positionV>
                <wp:extent cx="160774" cy="135142"/>
                <wp:effectExtent l="0" t="0" r="10795" b="17780"/>
                <wp:wrapNone/>
                <wp:docPr id="2899" name="矩形 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74" cy="13514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A8EFD" id="矩形 2899" o:spid="_x0000_s1026" style="position:absolute;margin-left:122.4pt;margin-top:122.65pt;width:12.65pt;height:10.6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" filled="f" strokecolor="#243f60 [1604]" strokeweight="2pt"/>
            </w:pict>
          </mc:Fallback>
        </mc:AlternateContent>
      </w:r>
      <w:r w:rsidR="00025CFD">
        <w:rPr>
          <w:rFonts w:ascii="Calibri" w:hAnsi="Calibri" w:cs="Calibri"/>
          <w:color w:val="FF0000"/>
        </w:rPr>
        <w:tab/>
      </w:r>
      <w:r w:rsidR="00025CFD">
        <w:rPr>
          <w:rFonts w:ascii="Calibri" w:hAnsi="Calibri" w:cs="Calibri"/>
          <w:color w:val="FF0000"/>
        </w:rPr>
        <w:tab/>
      </w:r>
      <w:r>
        <w:rPr>
          <w:noProof/>
        </w:rPr>
        <w:drawing>
          <wp:inline distT="0" distB="0" distL="0" distR="0" wp14:anchorId="04CD8D58" wp14:editId="754939B7">
            <wp:extent cx="4320000" cy="2289549"/>
            <wp:effectExtent l="0" t="0" r="4445" b="0"/>
            <wp:docPr id="2897" name="圖片 2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8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FD" w:rsidRDefault="00025CFD" w:rsidP="00634EBE">
      <w:pPr>
        <w:pStyle w:val="a1"/>
      </w:pPr>
      <w:r>
        <w:t>Serial number setting(on DUT)</w:t>
      </w:r>
    </w:p>
    <w:p w:rsidR="00025CFD" w:rsidRDefault="00025CFD" w:rsidP="00025CFD">
      <w:pPr>
        <w:ind w:left="480" w:firstLine="480"/>
      </w:pPr>
      <w:r>
        <w:t>Follow test4. , choose option 8 for ENV setting as below.</w:t>
      </w:r>
    </w:p>
    <w:p w:rsidR="00634EBE" w:rsidRPr="008E7793" w:rsidRDefault="00634EBE" w:rsidP="00025CFD">
      <w:pPr>
        <w:ind w:left="480" w:firstLine="480"/>
      </w:pPr>
      <w:r>
        <w:rPr>
          <w:noProof/>
        </w:rPr>
        <w:drawing>
          <wp:inline distT="0" distB="0" distL="0" distR="0" wp14:anchorId="4DD082F1" wp14:editId="533C2C5E">
            <wp:extent cx="4320000" cy="2385653"/>
            <wp:effectExtent l="0" t="0" r="4445" b="0"/>
            <wp:docPr id="2902" name="圖片 2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8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FD" w:rsidRDefault="00025CFD" w:rsidP="00025CFD">
      <w:pPr>
        <w:ind w:left="480" w:firstLine="480"/>
      </w:pPr>
    </w:p>
    <w:p w:rsidR="00025CFD" w:rsidRDefault="00634EBE" w:rsidP="00025CFD">
      <w:pPr>
        <w:ind w:left="480" w:firstLine="48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203D4C3" wp14:editId="78060FDB">
            <wp:extent cx="4320000" cy="1747644"/>
            <wp:effectExtent l="0" t="0" r="4445" b="5080"/>
            <wp:docPr id="2903" name="圖片 2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4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FD" w:rsidRDefault="00025CFD" w:rsidP="00025CFD">
      <w:pPr>
        <w:ind w:left="480" w:firstLine="480"/>
        <w:rPr>
          <w:rFonts w:ascii="Calibri" w:hAnsi="Calibri" w:cs="Calibri"/>
        </w:rPr>
      </w:pPr>
      <w:r>
        <w:rPr>
          <w:rFonts w:ascii="Calibri" w:hAnsi="Calibri" w:cs="Calibri"/>
        </w:rPr>
        <w:t>Select ‘2’ to set or get serial number, then input 1 for setting the new serial number.</w:t>
      </w:r>
    </w:p>
    <w:p w:rsidR="00025CFD" w:rsidRDefault="00025CFD" w:rsidP="00025CFD">
      <w:pPr>
        <w:ind w:left="480" w:firstLine="480"/>
        <w:rPr>
          <w:rFonts w:ascii="Calibri" w:hAnsi="Calibri" w:cs="Calibri"/>
        </w:rPr>
      </w:pPr>
      <w:r>
        <w:rPr>
          <w:rFonts w:ascii="Calibri" w:hAnsi="Calibri" w:cs="Calibri"/>
        </w:rPr>
        <w:t xml:space="preserve">The board serial number will be </w:t>
      </w:r>
      <w:proofErr w:type="gramStart"/>
      <w:r>
        <w:rPr>
          <w:rFonts w:ascii="Calibri" w:hAnsi="Calibri" w:cs="Calibri"/>
        </w:rPr>
        <w:t>“ GSI</w:t>
      </w:r>
      <w:proofErr w:type="gramEnd"/>
      <w:r>
        <w:rPr>
          <w:rFonts w:ascii="Calibri" w:hAnsi="Calibri" w:cs="Calibri"/>
        </w:rPr>
        <w:t>-</w:t>
      </w:r>
      <w:proofErr w:type="spellStart"/>
      <w:r>
        <w:rPr>
          <w:rFonts w:ascii="Calibri" w:hAnsi="Calibri" w:cs="Calibri"/>
        </w:rPr>
        <w:t>RnD</w:t>
      </w:r>
      <w:proofErr w:type="spellEnd"/>
      <w:r>
        <w:rPr>
          <w:rFonts w:ascii="Calibri" w:hAnsi="Calibri" w:cs="Calibri"/>
        </w:rPr>
        <w:t>-lab-ID-</w:t>
      </w:r>
      <w:r w:rsidRPr="004E7D13">
        <w:rPr>
          <w:rFonts w:ascii="Calibri" w:hAnsi="Calibri" w:cs="Calibri"/>
          <w:color w:val="FF0000"/>
        </w:rPr>
        <w:t>board number</w:t>
      </w:r>
      <w:r w:rsidRPr="004E7D13">
        <w:rPr>
          <w:rFonts w:ascii="Calibri" w:hAnsi="Calibri" w:cs="Calibri"/>
        </w:rPr>
        <w:t>”</w:t>
      </w:r>
      <w:r>
        <w:rPr>
          <w:rFonts w:ascii="Calibri" w:hAnsi="Calibri" w:cs="Calibri"/>
        </w:rPr>
        <w:t xml:space="preserve"> as below.</w:t>
      </w:r>
    </w:p>
    <w:p w:rsidR="00025CFD" w:rsidRDefault="00634EBE" w:rsidP="00025CFD">
      <w:pPr>
        <w:ind w:left="480" w:firstLine="48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0D130925" wp14:editId="6B861E4E">
            <wp:extent cx="4320000" cy="2207840"/>
            <wp:effectExtent l="0" t="0" r="4445" b="2540"/>
            <wp:docPr id="2906" name="圖片 2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BE" w:rsidRDefault="00634EBE" w:rsidP="00634EBE">
      <w:pPr>
        <w:pStyle w:val="a1"/>
      </w:pPr>
      <w:r>
        <w:t>Board type setting(on DUT)</w:t>
      </w:r>
      <w:r w:rsidRPr="00634EBE">
        <w:t xml:space="preserve"> </w:t>
      </w:r>
    </w:p>
    <w:p w:rsidR="00634EBE" w:rsidRDefault="00634EBE" w:rsidP="00634EBE">
      <w:pPr>
        <w:ind w:left="480" w:firstLine="480"/>
      </w:pPr>
      <w:r>
        <w:t>Follow test4. , choose option 8 for ENV setting as below.</w:t>
      </w:r>
    </w:p>
    <w:p w:rsidR="00634EBE" w:rsidRPr="008E7793" w:rsidRDefault="00634EBE" w:rsidP="00634EBE">
      <w:pPr>
        <w:ind w:left="480" w:firstLine="480"/>
      </w:pPr>
      <w:r>
        <w:rPr>
          <w:noProof/>
        </w:rPr>
        <w:drawing>
          <wp:inline distT="0" distB="0" distL="0" distR="0" wp14:anchorId="24FB0EAB" wp14:editId="4E6E7523">
            <wp:extent cx="4320000" cy="2385653"/>
            <wp:effectExtent l="0" t="0" r="4445" b="0"/>
            <wp:docPr id="2943" name="圖片 2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8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BE" w:rsidRDefault="00634EBE" w:rsidP="00634EBE">
      <w:pPr>
        <w:ind w:left="480" w:firstLine="480"/>
      </w:pPr>
    </w:p>
    <w:p w:rsidR="00634EBE" w:rsidRDefault="00634EBE" w:rsidP="00634EBE">
      <w:pPr>
        <w:ind w:left="480" w:firstLine="48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E909056" wp14:editId="0AFE1E2B">
            <wp:extent cx="4320000" cy="1747644"/>
            <wp:effectExtent l="0" t="0" r="4445" b="5080"/>
            <wp:docPr id="2976" name="圖片 2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4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BE" w:rsidRDefault="00634EBE" w:rsidP="00634EBE">
      <w:pPr>
        <w:ind w:left="480" w:firstLine="480"/>
        <w:rPr>
          <w:rFonts w:ascii="Calibri" w:hAnsi="Calibri" w:cs="Calibri"/>
        </w:rPr>
      </w:pPr>
      <w:r>
        <w:rPr>
          <w:rFonts w:ascii="Calibri" w:hAnsi="Calibri" w:cs="Calibri"/>
        </w:rPr>
        <w:t>Select ‘</w:t>
      </w:r>
      <w:r w:rsidRPr="00634EBE">
        <w:rPr>
          <w:rFonts w:ascii="Calibri" w:hAnsi="Calibri" w:cs="Calibri"/>
          <w:highlight w:val="yellow"/>
        </w:rPr>
        <w:t>5</w:t>
      </w:r>
      <w:r>
        <w:rPr>
          <w:rFonts w:ascii="Calibri" w:hAnsi="Calibri" w:cs="Calibri"/>
        </w:rPr>
        <w:t xml:space="preserve">’ to set or get the board type, then input </w:t>
      </w:r>
      <w:r w:rsidRPr="00634EBE">
        <w:rPr>
          <w:rFonts w:ascii="Calibri" w:hAnsi="Calibri" w:cs="Calibri"/>
          <w:highlight w:val="yellow"/>
        </w:rPr>
        <w:t>1</w:t>
      </w:r>
      <w:r>
        <w:rPr>
          <w:rFonts w:ascii="Calibri" w:hAnsi="Calibri" w:cs="Calibri"/>
        </w:rPr>
        <w:t xml:space="preserve"> for setting the board type.</w:t>
      </w:r>
    </w:p>
    <w:p w:rsidR="00634EBE" w:rsidRPr="00634EBE" w:rsidRDefault="00634EBE" w:rsidP="00634EBE">
      <w:pPr>
        <w:ind w:left="480" w:firstLine="480"/>
        <w:rPr>
          <w:rFonts w:ascii="Calibri" w:hAnsi="Calibri" w:cs="Calibri"/>
        </w:rPr>
      </w:pPr>
      <w:r>
        <w:rPr>
          <w:rFonts w:ascii="Calibri" w:hAnsi="Calibri" w:cs="Calibri"/>
        </w:rPr>
        <w:t>The board type will be “</w:t>
      </w:r>
      <w:r w:rsidRPr="00945778">
        <w:rPr>
          <w:rFonts w:ascii="Calibri" w:hAnsi="Calibri" w:cs="Calibri"/>
          <w:highlight w:val="yellow"/>
        </w:rPr>
        <w:t>LEDA-</w:t>
      </w:r>
      <w:r w:rsidRPr="00945778">
        <w:rPr>
          <w:rFonts w:ascii="Calibri" w:hAnsi="Calibri" w:cs="Calibri"/>
          <w:color w:val="FF0000"/>
          <w:highlight w:val="yellow"/>
        </w:rPr>
        <w:t>E</w:t>
      </w:r>
      <w:r w:rsidRPr="004E7D13">
        <w:rPr>
          <w:rFonts w:ascii="Calibri" w:hAnsi="Calibri" w:cs="Calibri"/>
        </w:rPr>
        <w:t>”</w:t>
      </w:r>
      <w:r>
        <w:rPr>
          <w:rFonts w:ascii="Calibri" w:hAnsi="Calibri" w:cs="Calibri"/>
        </w:rPr>
        <w:t xml:space="preserve"> as below. (The old shorter board should be </w:t>
      </w:r>
      <w:r w:rsidRPr="00634EBE">
        <w:rPr>
          <w:rFonts w:ascii="Calibri" w:hAnsi="Calibri" w:cs="Calibri"/>
        </w:rPr>
        <w:t>LEDA-</w:t>
      </w:r>
      <w:r w:rsidRPr="00634EBE">
        <w:rPr>
          <w:rFonts w:ascii="Calibri" w:hAnsi="Calibri" w:cs="Calibri"/>
          <w:color w:val="FF0000"/>
        </w:rPr>
        <w:t>G</w:t>
      </w:r>
      <w:r>
        <w:rPr>
          <w:rFonts w:ascii="Calibri" w:hAnsi="Calibri" w:cs="Calibri"/>
          <w:color w:val="FF0000"/>
        </w:rPr>
        <w:t>)</w:t>
      </w:r>
    </w:p>
    <w:p w:rsidR="00634EBE" w:rsidRDefault="00634EBE" w:rsidP="00025CFD">
      <w:pPr>
        <w:ind w:left="480" w:firstLine="480"/>
        <w:rPr>
          <w:rFonts w:ascii="Calibri" w:hAnsi="Calibri" w:cs="Calibri"/>
        </w:rPr>
      </w:pPr>
    </w:p>
    <w:p w:rsidR="00634EBE" w:rsidRPr="00634EBE" w:rsidRDefault="00945778" w:rsidP="00025CFD">
      <w:pPr>
        <w:ind w:left="480" w:firstLine="48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197E4910" wp14:editId="02CEF5BA">
            <wp:extent cx="4320000" cy="2566852"/>
            <wp:effectExtent l="0" t="0" r="4445" b="5080"/>
            <wp:docPr id="2977" name="圖片 2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6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BE" w:rsidRDefault="00634EBE" w:rsidP="00025CFD">
      <w:pPr>
        <w:ind w:left="480" w:firstLine="480"/>
        <w:rPr>
          <w:rFonts w:ascii="Calibri" w:hAnsi="Calibri" w:cs="Calibri"/>
        </w:rPr>
      </w:pPr>
    </w:p>
    <w:p w:rsidR="00025CFD" w:rsidRDefault="00945778" w:rsidP="00025CFD">
      <w:pPr>
        <w:pStyle w:val="Default"/>
        <w:ind w:left="480" w:firstLine="480"/>
        <w:rPr>
          <w:sz w:val="23"/>
          <w:szCs w:val="23"/>
        </w:rPr>
      </w:pPr>
      <w:r>
        <w:rPr>
          <w:sz w:val="23"/>
          <w:szCs w:val="23"/>
        </w:rPr>
        <w:t>Press Enter, the s</w:t>
      </w:r>
      <w:r w:rsidR="00025CFD">
        <w:rPr>
          <w:sz w:val="23"/>
          <w:szCs w:val="23"/>
        </w:rPr>
        <w:t xml:space="preserve">elect ‘3’ to return to main menu or save new ENV parameters. </w:t>
      </w:r>
    </w:p>
    <w:p w:rsidR="00025CFD" w:rsidRDefault="00025CFD" w:rsidP="00025CFD">
      <w:pPr>
        <w:pStyle w:val="Default"/>
        <w:rPr>
          <w:sz w:val="23"/>
          <w:szCs w:val="23"/>
        </w:rPr>
      </w:pPr>
      <w:r>
        <w:rPr>
          <w:sz w:val="23"/>
          <w:szCs w:val="23"/>
        </w:rPr>
        <w:tab/>
      </w:r>
      <w:r>
        <w:rPr>
          <w:sz w:val="23"/>
          <w:szCs w:val="23"/>
        </w:rPr>
        <w:tab/>
        <w:t>If ENV parameters are changed (</w:t>
      </w:r>
      <w:proofErr w:type="gramStart"/>
      <w:r>
        <w:rPr>
          <w:sz w:val="23"/>
          <w:szCs w:val="23"/>
        </w:rPr>
        <w:t>status !</w:t>
      </w:r>
      <w:proofErr w:type="gramEnd"/>
      <w:r>
        <w:rPr>
          <w:sz w:val="23"/>
          <w:szCs w:val="23"/>
        </w:rPr>
        <w:t>= 0), new value is set and restart the board.</w:t>
      </w:r>
    </w:p>
    <w:p w:rsidR="00025CFD" w:rsidRDefault="00945778" w:rsidP="00025CFD">
      <w:pPr>
        <w:pStyle w:val="Default"/>
        <w:ind w:left="480" w:firstLine="480"/>
        <w:rPr>
          <w:sz w:val="23"/>
          <w:szCs w:val="23"/>
        </w:rPr>
      </w:pPr>
      <w:r>
        <w:rPr>
          <w:noProof/>
        </w:rPr>
        <w:drawing>
          <wp:inline distT="0" distB="0" distL="0" distR="0" wp14:anchorId="606630A2" wp14:editId="754A2F84">
            <wp:extent cx="4320000" cy="2270921"/>
            <wp:effectExtent l="0" t="0" r="4445" b="0"/>
            <wp:docPr id="2978" name="圖片 2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FD" w:rsidRDefault="00025CFD" w:rsidP="00025CFD">
      <w:pPr>
        <w:pStyle w:val="Default"/>
        <w:ind w:left="480" w:firstLine="480"/>
        <w:rPr>
          <w:sz w:val="23"/>
          <w:szCs w:val="23"/>
        </w:rPr>
      </w:pPr>
      <w:r>
        <w:rPr>
          <w:rFonts w:hint="eastAsia"/>
          <w:sz w:val="23"/>
          <w:szCs w:val="23"/>
        </w:rPr>
        <w:t>The system will reboot, just wait the system run to the test program as below screen.</w:t>
      </w:r>
    </w:p>
    <w:p w:rsidR="00025CFD" w:rsidRDefault="00025CFD" w:rsidP="00025CFD">
      <w:pPr>
        <w:pStyle w:val="Default"/>
        <w:ind w:left="480" w:firstLine="480"/>
        <w:rPr>
          <w:sz w:val="23"/>
          <w:szCs w:val="23"/>
        </w:rPr>
      </w:pPr>
      <w:r w:rsidRPr="00C6524E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E12679A" wp14:editId="231D7F73">
            <wp:extent cx="4320000" cy="2218416"/>
            <wp:effectExtent l="0" t="0" r="444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21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CFD" w:rsidRDefault="00025CFD" w:rsidP="00634EBE">
      <w:pPr>
        <w:pStyle w:val="a1"/>
      </w:pPr>
      <w:r>
        <w:rPr>
          <w:rFonts w:hint="eastAsia"/>
        </w:rPr>
        <w:t>MAC and serial number check</w:t>
      </w:r>
      <w:r>
        <w:t>(on DUT)</w:t>
      </w:r>
    </w:p>
    <w:p w:rsidR="00025CFD" w:rsidRDefault="00025CFD" w:rsidP="00025CFD">
      <w:pPr>
        <w:ind w:left="480" w:firstLine="480"/>
      </w:pPr>
      <w:r>
        <w:t>Choose option 8,</w:t>
      </w:r>
      <w:r w:rsidR="00945778">
        <w:t xml:space="preserve"> then chose option 4 for MAC,</w:t>
      </w:r>
      <w:r>
        <w:t xml:space="preserve"> serial number</w:t>
      </w:r>
      <w:r w:rsidR="00945778">
        <w:t>,</w:t>
      </w:r>
      <w:r>
        <w:t xml:space="preserve"> </w:t>
      </w:r>
      <w:r w:rsidR="00945778">
        <w:t xml:space="preserve">and board type </w:t>
      </w:r>
      <w:r>
        <w:t>checking</w:t>
      </w:r>
    </w:p>
    <w:p w:rsidR="00025CFD" w:rsidRDefault="00025CFD" w:rsidP="00025CFD">
      <w:pPr>
        <w:pStyle w:val="Default"/>
        <w:ind w:firstLine="480"/>
        <w:rPr>
          <w:sz w:val="23"/>
          <w:szCs w:val="23"/>
        </w:rPr>
      </w:pPr>
      <w:r>
        <w:rPr>
          <w:sz w:val="23"/>
          <w:szCs w:val="23"/>
        </w:rPr>
        <w:lastRenderedPageBreak/>
        <w:tab/>
      </w:r>
      <w:r w:rsidR="00945778">
        <w:rPr>
          <w:noProof/>
        </w:rPr>
        <w:drawing>
          <wp:inline distT="0" distB="0" distL="0" distR="0" wp14:anchorId="331B2003" wp14:editId="32A7DF4B">
            <wp:extent cx="4320000" cy="2385653"/>
            <wp:effectExtent l="0" t="0" r="4445" b="0"/>
            <wp:docPr id="2980" name="圖片 2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8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FD" w:rsidRDefault="00945778" w:rsidP="00025CFD">
      <w:pPr>
        <w:pStyle w:val="Default"/>
        <w:ind w:left="480" w:firstLine="480"/>
        <w:rPr>
          <w:sz w:val="23"/>
          <w:szCs w:val="23"/>
        </w:rPr>
      </w:pPr>
      <w:r>
        <w:rPr>
          <w:noProof/>
        </w:rPr>
        <w:drawing>
          <wp:inline distT="0" distB="0" distL="0" distR="0" wp14:anchorId="3A2A41B7" wp14:editId="124FF64D">
            <wp:extent cx="4320000" cy="2974128"/>
            <wp:effectExtent l="0" t="0" r="4445" b="0"/>
            <wp:docPr id="2981" name="圖片 2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7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FD" w:rsidRDefault="00945778" w:rsidP="00025CFD">
      <w:pPr>
        <w:pStyle w:val="Default"/>
        <w:ind w:left="480" w:firstLine="480"/>
        <w:rPr>
          <w:sz w:val="23"/>
          <w:szCs w:val="23"/>
        </w:rPr>
      </w:pPr>
      <w:r>
        <w:rPr>
          <w:rFonts w:hint="eastAsia"/>
          <w:sz w:val="23"/>
          <w:szCs w:val="23"/>
        </w:rPr>
        <w:t xml:space="preserve">The </w:t>
      </w:r>
      <w:r w:rsidR="00025CFD">
        <w:rPr>
          <w:sz w:val="23"/>
          <w:szCs w:val="23"/>
        </w:rPr>
        <w:t>MAC address</w:t>
      </w:r>
      <w:r>
        <w:rPr>
          <w:sz w:val="23"/>
          <w:szCs w:val="23"/>
        </w:rPr>
        <w:t>, serial number, and board type</w:t>
      </w:r>
      <w:r w:rsidR="00025CFD">
        <w:rPr>
          <w:sz w:val="23"/>
          <w:szCs w:val="23"/>
        </w:rPr>
        <w:t xml:space="preserve"> must be</w:t>
      </w:r>
      <w:r w:rsidR="002D5E45">
        <w:rPr>
          <w:sz w:val="23"/>
          <w:szCs w:val="23"/>
        </w:rPr>
        <w:t xml:space="preserve"> the same as you set</w:t>
      </w:r>
      <w:r w:rsidR="00D942F2">
        <w:rPr>
          <w:sz w:val="23"/>
          <w:szCs w:val="23"/>
        </w:rPr>
        <w:t xml:space="preserve"> </w:t>
      </w:r>
      <w:r w:rsidR="004D209C">
        <w:rPr>
          <w:sz w:val="23"/>
          <w:szCs w:val="23"/>
        </w:rPr>
        <w:t>before</w:t>
      </w:r>
      <w:r w:rsidR="00025CFD">
        <w:rPr>
          <w:sz w:val="23"/>
          <w:szCs w:val="23"/>
        </w:rPr>
        <w:t>.</w:t>
      </w:r>
    </w:p>
    <w:p w:rsidR="00C91D78" w:rsidRDefault="00C91D78" w:rsidP="00634EBE">
      <w:pPr>
        <w:pStyle w:val="a1"/>
      </w:pPr>
      <w:r>
        <w:rPr>
          <w:rFonts w:hint="eastAsia"/>
        </w:rPr>
        <w:t xml:space="preserve">Voltage </w:t>
      </w:r>
      <w:r>
        <w:t>check(on DUT)</w:t>
      </w:r>
    </w:p>
    <w:p w:rsidR="00C91D78" w:rsidRPr="00C91D78" w:rsidRDefault="00C91D78" w:rsidP="00C91D78">
      <w:pPr>
        <w:ind w:left="960"/>
      </w:pPr>
      <w:r>
        <w:t>Choose option 9</w:t>
      </w:r>
      <w:r w:rsidR="00945778">
        <w:t xml:space="preserve">, </w:t>
      </w:r>
      <w:r w:rsidR="00945778">
        <w:rPr>
          <w:rFonts w:ascii="Calibri" w:hAnsi="Calibri" w:cs="Calibri"/>
        </w:rPr>
        <w:t xml:space="preserve">then input </w:t>
      </w:r>
      <w:r w:rsidR="00945778" w:rsidRPr="00634EBE">
        <w:rPr>
          <w:rFonts w:ascii="Calibri" w:hAnsi="Calibri" w:cs="Calibri"/>
          <w:highlight w:val="yellow"/>
        </w:rPr>
        <w:t>1</w:t>
      </w:r>
      <w:r w:rsidR="00945778">
        <w:rPr>
          <w:rFonts w:ascii="Calibri" w:hAnsi="Calibri" w:cs="Calibri"/>
        </w:rPr>
        <w:t xml:space="preserve"> </w:t>
      </w:r>
      <w:r>
        <w:t>for voltage value check.</w:t>
      </w:r>
      <w:r w:rsidR="00930BEA">
        <w:t xml:space="preserve"> The pass criteria is as below.</w:t>
      </w:r>
    </w:p>
    <w:p w:rsidR="00C91D78" w:rsidRDefault="00FD06FB" w:rsidP="00C91D78">
      <w:pPr>
        <w:ind w:left="480" w:firstLine="480"/>
      </w:pPr>
      <w:r>
        <w:rPr>
          <w:noProof/>
        </w:rPr>
        <w:lastRenderedPageBreak/>
        <w:drawing>
          <wp:inline distT="0" distB="0" distL="0" distR="0" wp14:anchorId="6910066D" wp14:editId="5F63BC35">
            <wp:extent cx="4320000" cy="2560078"/>
            <wp:effectExtent l="0" t="0" r="4445" b="0"/>
            <wp:docPr id="2983" name="圖片 2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6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FB" w:rsidRPr="00C91D78" w:rsidRDefault="00FD06FB" w:rsidP="00C91D78">
      <w:pPr>
        <w:ind w:left="480" w:firstLine="480"/>
      </w:pPr>
      <w:r>
        <w:rPr>
          <w:noProof/>
        </w:rPr>
        <w:drawing>
          <wp:inline distT="0" distB="0" distL="0" distR="0" wp14:anchorId="18D3B65F" wp14:editId="4273CF26">
            <wp:extent cx="4320000" cy="3925425"/>
            <wp:effectExtent l="0" t="0" r="4445" b="0"/>
            <wp:docPr id="2986" name="圖片 2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9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78" w:rsidRDefault="00C91D78" w:rsidP="00C91D78">
      <w:pPr>
        <w:ind w:left="480" w:firstLine="480"/>
      </w:pPr>
    </w:p>
    <w:p w:rsidR="00930BEA" w:rsidRDefault="00930BEA" w:rsidP="00930BEA">
      <w:pPr>
        <w:ind w:left="480" w:firstLine="480"/>
      </w:pPr>
      <w:r>
        <w:t xml:space="preserve">Pass criteria: </w:t>
      </w:r>
      <w:r w:rsidR="0036410A">
        <w:rPr>
          <w:rFonts w:hint="eastAsia"/>
        </w:rPr>
        <w:t>J</w:t>
      </w:r>
      <w:r w:rsidR="0036410A">
        <w:t>ust record</w:t>
      </w:r>
      <w:r w:rsidR="00FD06FB">
        <w:t xml:space="preserve"> all</w:t>
      </w:r>
      <w:r w:rsidR="0036410A">
        <w:t xml:space="preserve"> the value on this version</w:t>
      </w:r>
    </w:p>
    <w:p w:rsidR="00930BEA" w:rsidRPr="008F2473" w:rsidRDefault="00930BEA" w:rsidP="00930BEA">
      <w:pPr>
        <w:ind w:left="480" w:firstLine="480"/>
        <w:rPr>
          <w:color w:val="D9D9D9" w:themeColor="background1" w:themeShade="D9"/>
        </w:rPr>
      </w:pPr>
      <w:r w:rsidRPr="008F2473">
        <w:rPr>
          <w:color w:val="D9D9D9" w:themeColor="background1" w:themeShade="D9"/>
        </w:rPr>
        <w:t>VOUT - VDD_12V0 = 11.4~ 12.6</w:t>
      </w:r>
    </w:p>
    <w:p w:rsidR="00930BEA" w:rsidRPr="008F2473" w:rsidRDefault="00930BEA" w:rsidP="00930BEA">
      <w:pPr>
        <w:ind w:left="480" w:firstLine="480"/>
        <w:rPr>
          <w:color w:val="D9D9D9" w:themeColor="background1" w:themeShade="D9"/>
        </w:rPr>
      </w:pPr>
      <w:r w:rsidRPr="008F2473">
        <w:rPr>
          <w:color w:val="D9D9D9" w:themeColor="background1" w:themeShade="D9"/>
        </w:rPr>
        <w:t>VOUT - VDD_1V8 = 1.71~1.89</w:t>
      </w:r>
    </w:p>
    <w:p w:rsidR="00930BEA" w:rsidRPr="008F2473" w:rsidRDefault="00930BEA" w:rsidP="00930BEA">
      <w:pPr>
        <w:ind w:left="480" w:firstLine="480"/>
        <w:rPr>
          <w:color w:val="D9D9D9" w:themeColor="background1" w:themeShade="D9"/>
        </w:rPr>
      </w:pPr>
      <w:r w:rsidRPr="008F2473">
        <w:rPr>
          <w:color w:val="D9D9D9" w:themeColor="background1" w:themeShade="D9"/>
        </w:rPr>
        <w:t>VOUT - VDD_2V5 = 2.375~2.625</w:t>
      </w:r>
    </w:p>
    <w:p w:rsidR="00930BEA" w:rsidRPr="008F2473" w:rsidRDefault="00930BEA" w:rsidP="00930BEA">
      <w:pPr>
        <w:ind w:left="480" w:firstLine="480"/>
        <w:rPr>
          <w:color w:val="D9D9D9" w:themeColor="background1" w:themeShade="D9"/>
        </w:rPr>
      </w:pPr>
      <w:r w:rsidRPr="008F2473">
        <w:rPr>
          <w:color w:val="D9D9D9" w:themeColor="background1" w:themeShade="D9"/>
        </w:rPr>
        <w:t>VOUT - VDD_0V85 = 0.808~0.892</w:t>
      </w:r>
    </w:p>
    <w:p w:rsidR="00930BEA" w:rsidRPr="008F2473" w:rsidRDefault="00930BEA" w:rsidP="00930BEA">
      <w:pPr>
        <w:ind w:left="480" w:firstLine="480"/>
        <w:rPr>
          <w:color w:val="D9D9D9" w:themeColor="background1" w:themeShade="D9"/>
        </w:rPr>
      </w:pPr>
      <w:r w:rsidRPr="008F2473">
        <w:rPr>
          <w:color w:val="D9D9D9" w:themeColor="background1" w:themeShade="D9"/>
        </w:rPr>
        <w:t>VOUT - VDD_1V2 = 1.164~1.236</w:t>
      </w:r>
    </w:p>
    <w:p w:rsidR="00930BEA" w:rsidRPr="008F2473" w:rsidRDefault="00930BEA" w:rsidP="00930BEA">
      <w:pPr>
        <w:ind w:left="480" w:firstLine="480"/>
        <w:rPr>
          <w:color w:val="D9D9D9" w:themeColor="background1" w:themeShade="D9"/>
        </w:rPr>
      </w:pPr>
      <w:r w:rsidRPr="008F2473">
        <w:rPr>
          <w:color w:val="D9D9D9" w:themeColor="background1" w:themeShade="D9"/>
        </w:rPr>
        <w:t>VOUT - VDD_0V9 = 0.85~1.0</w:t>
      </w:r>
    </w:p>
    <w:p w:rsidR="00930BEA" w:rsidRPr="008F2473" w:rsidRDefault="00930BEA" w:rsidP="00930BEA">
      <w:pPr>
        <w:ind w:left="480" w:firstLine="480"/>
        <w:rPr>
          <w:color w:val="D9D9D9" w:themeColor="background1" w:themeShade="D9"/>
        </w:rPr>
      </w:pPr>
      <w:r w:rsidRPr="008F2473">
        <w:rPr>
          <w:color w:val="D9D9D9" w:themeColor="background1" w:themeShade="D9"/>
        </w:rPr>
        <w:t>VOUT - VDD_VREF = 0.814~0.865</w:t>
      </w:r>
    </w:p>
    <w:p w:rsidR="00930BEA" w:rsidRPr="008F2473" w:rsidRDefault="00930BEA" w:rsidP="00930BEA">
      <w:pPr>
        <w:ind w:left="480" w:firstLine="480"/>
        <w:rPr>
          <w:color w:val="D9D9D9" w:themeColor="background1" w:themeShade="D9"/>
        </w:rPr>
      </w:pPr>
      <w:r w:rsidRPr="008F2473">
        <w:rPr>
          <w:color w:val="D9D9D9" w:themeColor="background1" w:themeShade="D9"/>
        </w:rPr>
        <w:lastRenderedPageBreak/>
        <w:t>VOUT - VDD_0V9_MGT = 0.855~0.945</w:t>
      </w:r>
    </w:p>
    <w:p w:rsidR="00C91D78" w:rsidRPr="008F2473" w:rsidRDefault="00930BEA" w:rsidP="00930BEA">
      <w:pPr>
        <w:ind w:left="480" w:firstLine="480"/>
        <w:rPr>
          <w:color w:val="D9D9D9" w:themeColor="background1" w:themeShade="D9"/>
        </w:rPr>
      </w:pPr>
      <w:r w:rsidRPr="008F2473">
        <w:rPr>
          <w:color w:val="D9D9D9" w:themeColor="background1" w:themeShade="D9"/>
        </w:rPr>
        <w:t>VOUT - VDD_0V6 = 0.582 ~ 0.618</w:t>
      </w:r>
    </w:p>
    <w:p w:rsidR="00C91D78" w:rsidRDefault="00C91D78" w:rsidP="00634EBE">
      <w:pPr>
        <w:pStyle w:val="a1"/>
      </w:pPr>
      <w:r>
        <w:rPr>
          <w:rFonts w:hint="eastAsia"/>
        </w:rPr>
        <w:t>I2C device list check(on DUT)</w:t>
      </w:r>
    </w:p>
    <w:p w:rsidR="00131057" w:rsidRDefault="00131057" w:rsidP="00887DDA">
      <w:pPr>
        <w:ind w:left="960"/>
      </w:pPr>
      <w:r>
        <w:t>F</w:t>
      </w:r>
      <w:r w:rsidR="00C034D5">
        <w:t>ollow test4</w:t>
      </w:r>
      <w:r>
        <w:t xml:space="preserve">. , choose option </w:t>
      </w:r>
      <w:r>
        <w:rPr>
          <w:rFonts w:hint="eastAsia"/>
        </w:rPr>
        <w:t>2, then choose option 2</w:t>
      </w:r>
      <w:r>
        <w:t>4.</w:t>
      </w:r>
      <w:r w:rsidR="00887DDA">
        <w:t xml:space="preserve"> Selecting ‘</w:t>
      </w:r>
      <w:r w:rsidR="00FA6C20" w:rsidRPr="00FA6C20">
        <w:rPr>
          <w:highlight w:val="yellow"/>
        </w:rPr>
        <w:t>1</w:t>
      </w:r>
      <w:r w:rsidR="00887DDA">
        <w:t>’ for I2C device list check on bus 0 &amp;1</w:t>
      </w:r>
    </w:p>
    <w:p w:rsidR="00131057" w:rsidRPr="00887DDA" w:rsidRDefault="00131057" w:rsidP="00131057"/>
    <w:p w:rsidR="00131057" w:rsidRDefault="00131057" w:rsidP="00131057">
      <w:pPr>
        <w:ind w:left="960"/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42062E40" wp14:editId="022933D5">
                <wp:simplePos x="0" y="0"/>
                <wp:positionH relativeFrom="column">
                  <wp:posOffset>606475</wp:posOffset>
                </wp:positionH>
                <wp:positionV relativeFrom="paragraph">
                  <wp:posOffset>867639</wp:posOffset>
                </wp:positionV>
                <wp:extent cx="3869141" cy="131673"/>
                <wp:effectExtent l="0" t="0" r="17145" b="20955"/>
                <wp:wrapNone/>
                <wp:docPr id="2934" name="矩形 2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141" cy="13167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76D684" id="矩形 2934" o:spid="_x0000_s1026" style="position:absolute;margin-left:47.75pt;margin-top:68.3pt;width:304.65pt;height:10.3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" filled="f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021B21F" wp14:editId="57BB42A6">
            <wp:extent cx="4320000" cy="2392003"/>
            <wp:effectExtent l="0" t="0" r="4445" b="8890"/>
            <wp:docPr id="2933" name="圖片 2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9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057" w:rsidRDefault="00131057" w:rsidP="00131057">
      <w:pPr>
        <w:ind w:left="960"/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14C344CF" wp14:editId="2233779E">
                <wp:simplePos x="0" y="0"/>
                <wp:positionH relativeFrom="column">
                  <wp:posOffset>629641</wp:posOffset>
                </wp:positionH>
                <wp:positionV relativeFrom="paragraph">
                  <wp:posOffset>3828313</wp:posOffset>
                </wp:positionV>
                <wp:extent cx="3869141" cy="131673"/>
                <wp:effectExtent l="0" t="0" r="17145" b="20955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141" cy="13167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C2DC09" id="矩形 212" o:spid="_x0000_s1026" style="position:absolute;margin-left:49.6pt;margin-top:301.45pt;width:304.65pt;height:10.3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" filled="f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0155E79" wp14:editId="5225F523">
            <wp:extent cx="4320000" cy="4239138"/>
            <wp:effectExtent l="0" t="0" r="4445" b="952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23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057" w:rsidRDefault="00FA6C20" w:rsidP="00131057">
      <w:pPr>
        <w:ind w:left="960"/>
      </w:pPr>
      <w:r>
        <w:rPr>
          <w:noProof/>
        </w:rPr>
        <w:lastRenderedPageBreak/>
        <w:drawing>
          <wp:inline distT="0" distB="0" distL="0" distR="0" wp14:anchorId="0918C9C1" wp14:editId="57F94151">
            <wp:extent cx="4320000" cy="1363230"/>
            <wp:effectExtent l="0" t="0" r="4445" b="8890"/>
            <wp:docPr id="2988" name="圖片 2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6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C20" w:rsidRDefault="00FA6C20" w:rsidP="00FA6C20">
      <w:pPr>
        <w:ind w:left="480" w:firstLine="480"/>
      </w:pPr>
      <w:r>
        <w:t xml:space="preserve">Pass criteria: The result should be as </w:t>
      </w:r>
      <w:r w:rsidR="00087E94">
        <w:t xml:space="preserve">yellow marked as </w:t>
      </w:r>
      <w:r>
        <w:t>below</w:t>
      </w:r>
      <w:proofErr w:type="gramStart"/>
      <w:r>
        <w:t>.</w:t>
      </w:r>
      <w:r w:rsidR="00087E94">
        <w:t>(</w:t>
      </w:r>
      <w:proofErr w:type="gramEnd"/>
      <w:r w:rsidR="00087E94" w:rsidRPr="00087E94">
        <w:rPr>
          <w:highlight w:val="yellow"/>
        </w:rPr>
        <w:t>10,14,1c,54</w:t>
      </w:r>
      <w:r w:rsidR="00087E94">
        <w:t>)</w:t>
      </w:r>
    </w:p>
    <w:p w:rsidR="00711B4E" w:rsidRDefault="00711B4E" w:rsidP="00711B4E">
      <w:pPr>
        <w:ind w:left="960" w:firstLine="480"/>
        <w:rPr>
          <w:color w:val="A6A6A6" w:themeColor="background1" w:themeShade="A6"/>
        </w:rPr>
      </w:pPr>
    </w:p>
    <w:p w:rsidR="00711B4E" w:rsidRPr="00FD36AF" w:rsidRDefault="00711B4E" w:rsidP="00711B4E">
      <w:pPr>
        <w:rPr>
          <w:color w:val="A6A6A6" w:themeColor="background1" w:themeShade="A6"/>
        </w:rPr>
      </w:pPr>
      <w:r w:rsidRPr="00FD36AF">
        <w:rPr>
          <w:color w:val="A6A6A6" w:themeColor="background1" w:themeShade="A6"/>
        </w:rPr>
        <w:t xml:space="preserve">                sanity_set_i2c_detect_bus: i2c scan bus 1, read </w:t>
      </w:r>
      <w:proofErr w:type="gramStart"/>
      <w:r w:rsidRPr="00FD36AF">
        <w:rPr>
          <w:color w:val="A6A6A6" w:themeColor="background1" w:themeShade="A6"/>
        </w:rPr>
        <w:t>bus ......</w:t>
      </w:r>
      <w:proofErr w:type="gramEnd"/>
    </w:p>
    <w:p w:rsidR="00711B4E" w:rsidRPr="00FD36AF" w:rsidRDefault="00711B4E" w:rsidP="00711B4E">
      <w:pPr>
        <w:rPr>
          <w:color w:val="A6A6A6" w:themeColor="background1" w:themeShade="A6"/>
        </w:rPr>
      </w:pPr>
      <w:r w:rsidRPr="00FD36AF">
        <w:rPr>
          <w:color w:val="A6A6A6" w:themeColor="background1" w:themeShade="A6"/>
        </w:rPr>
        <w:t xml:space="preserve">     </w:t>
      </w:r>
      <w:r w:rsidRPr="00FD36AF">
        <w:rPr>
          <w:color w:val="A6A6A6" w:themeColor="background1" w:themeShade="A6"/>
        </w:rPr>
        <w:tab/>
      </w:r>
      <w:r w:rsidRPr="00FD36AF">
        <w:rPr>
          <w:color w:val="A6A6A6" w:themeColor="background1" w:themeShade="A6"/>
        </w:rPr>
        <w:tab/>
      </w:r>
      <w:r w:rsidRPr="00FD36AF">
        <w:rPr>
          <w:color w:val="A6A6A6" w:themeColor="background1" w:themeShade="A6"/>
        </w:rPr>
        <w:tab/>
      </w:r>
      <w:r w:rsidRPr="00FD36AF">
        <w:rPr>
          <w:color w:val="A6A6A6" w:themeColor="background1" w:themeShade="A6"/>
        </w:rPr>
        <w:tab/>
        <w:t>0  1  2  3  4  5  6  7  8  9  a  b  c  d  e  f</w:t>
      </w:r>
    </w:p>
    <w:p w:rsidR="00711B4E" w:rsidRPr="00FD36AF" w:rsidRDefault="00711B4E" w:rsidP="00711B4E">
      <w:pPr>
        <w:ind w:left="960" w:firstLine="480"/>
        <w:rPr>
          <w:color w:val="A6A6A6" w:themeColor="background1" w:themeShade="A6"/>
        </w:rPr>
      </w:pPr>
      <w:r w:rsidRPr="00FD36AF">
        <w:rPr>
          <w:color w:val="A6A6A6" w:themeColor="background1" w:themeShade="A6"/>
        </w:rPr>
        <w:t xml:space="preserve">00:                -- -- -- -- -- -- -- -- -- </w:t>
      </w:r>
      <w:r w:rsidRPr="00087E94">
        <w:rPr>
          <w:color w:val="A6A6A6" w:themeColor="background1" w:themeShade="A6"/>
        </w:rPr>
        <w:t>0c</w:t>
      </w:r>
      <w:r w:rsidRPr="00FD36AF">
        <w:rPr>
          <w:color w:val="A6A6A6" w:themeColor="background1" w:themeShade="A6"/>
        </w:rPr>
        <w:t xml:space="preserve"> -- -- --</w:t>
      </w:r>
    </w:p>
    <w:p w:rsidR="00711B4E" w:rsidRPr="00FD36AF" w:rsidRDefault="00711B4E" w:rsidP="00711B4E">
      <w:pPr>
        <w:ind w:left="960" w:firstLine="480"/>
        <w:rPr>
          <w:color w:val="A6A6A6" w:themeColor="background1" w:themeShade="A6"/>
        </w:rPr>
      </w:pPr>
      <w:r w:rsidRPr="00FD36AF">
        <w:rPr>
          <w:color w:val="A6A6A6" w:themeColor="background1" w:themeShade="A6"/>
        </w:rPr>
        <w:t xml:space="preserve">10: </w:t>
      </w:r>
      <w:r w:rsidRPr="00FD36AF">
        <w:rPr>
          <w:color w:val="A6A6A6" w:themeColor="background1" w:themeShade="A6"/>
          <w:highlight w:val="yellow"/>
        </w:rPr>
        <w:t>10</w:t>
      </w:r>
      <w:r w:rsidRPr="00FD36AF">
        <w:rPr>
          <w:color w:val="A6A6A6" w:themeColor="background1" w:themeShade="A6"/>
        </w:rPr>
        <w:t xml:space="preserve"> -- -- -- </w:t>
      </w:r>
      <w:r w:rsidRPr="00FD36AF">
        <w:rPr>
          <w:color w:val="A6A6A6" w:themeColor="background1" w:themeShade="A6"/>
          <w:highlight w:val="yellow"/>
        </w:rPr>
        <w:t>14</w:t>
      </w:r>
      <w:r w:rsidRPr="00FD36AF">
        <w:rPr>
          <w:color w:val="A6A6A6" w:themeColor="background1" w:themeShade="A6"/>
        </w:rPr>
        <w:t xml:space="preserve"> -- -- -- -- -- -- -- </w:t>
      </w:r>
      <w:r w:rsidRPr="00FD36AF">
        <w:rPr>
          <w:color w:val="A6A6A6" w:themeColor="background1" w:themeShade="A6"/>
          <w:highlight w:val="yellow"/>
        </w:rPr>
        <w:t>1c</w:t>
      </w:r>
      <w:r w:rsidRPr="00FD36AF">
        <w:rPr>
          <w:color w:val="A6A6A6" w:themeColor="background1" w:themeShade="A6"/>
        </w:rPr>
        <w:t xml:space="preserve"> -- -- --</w:t>
      </w:r>
    </w:p>
    <w:p w:rsidR="00711B4E" w:rsidRPr="00FD36AF" w:rsidRDefault="00711B4E" w:rsidP="00711B4E">
      <w:pPr>
        <w:ind w:left="960" w:firstLine="480"/>
        <w:rPr>
          <w:color w:val="A6A6A6" w:themeColor="background1" w:themeShade="A6"/>
        </w:rPr>
      </w:pPr>
      <w:r w:rsidRPr="00FD36AF">
        <w:rPr>
          <w:color w:val="A6A6A6" w:themeColor="background1" w:themeShade="A6"/>
        </w:rPr>
        <w:t>20: -- -- -- -- -- -- -- -- -- -- -- -- -- -- -- --</w:t>
      </w:r>
    </w:p>
    <w:p w:rsidR="00711B4E" w:rsidRPr="00FD36AF" w:rsidRDefault="00711B4E" w:rsidP="00711B4E">
      <w:pPr>
        <w:ind w:left="960" w:firstLine="480"/>
        <w:rPr>
          <w:color w:val="A6A6A6" w:themeColor="background1" w:themeShade="A6"/>
        </w:rPr>
      </w:pPr>
      <w:r w:rsidRPr="00FD36AF">
        <w:rPr>
          <w:color w:val="A6A6A6" w:themeColor="background1" w:themeShade="A6"/>
        </w:rPr>
        <w:t xml:space="preserve">30: </w:t>
      </w:r>
      <w:r w:rsidRPr="00087E94">
        <w:rPr>
          <w:color w:val="A6A6A6" w:themeColor="background1" w:themeShade="A6"/>
        </w:rPr>
        <w:t>30 -- -- -- 34 -- -- -- -- -- -- -- -- -- -- --</w:t>
      </w:r>
    </w:p>
    <w:p w:rsidR="00711B4E" w:rsidRPr="00FD36AF" w:rsidRDefault="00711B4E" w:rsidP="00711B4E">
      <w:pPr>
        <w:ind w:left="960" w:firstLine="480"/>
        <w:rPr>
          <w:color w:val="A6A6A6" w:themeColor="background1" w:themeShade="A6"/>
        </w:rPr>
      </w:pPr>
      <w:r w:rsidRPr="00FD36AF">
        <w:rPr>
          <w:color w:val="A6A6A6" w:themeColor="background1" w:themeShade="A6"/>
        </w:rPr>
        <w:t>40: -- -- -- -- -- -- -- -- -- -- -- -- -- -- -- --</w:t>
      </w:r>
    </w:p>
    <w:p w:rsidR="00711B4E" w:rsidRPr="00FD36AF" w:rsidRDefault="00711B4E" w:rsidP="00711B4E">
      <w:pPr>
        <w:ind w:left="960" w:firstLine="480"/>
        <w:rPr>
          <w:color w:val="A6A6A6" w:themeColor="background1" w:themeShade="A6"/>
        </w:rPr>
      </w:pPr>
      <w:r w:rsidRPr="00FD36AF">
        <w:rPr>
          <w:color w:val="A6A6A6" w:themeColor="background1" w:themeShade="A6"/>
        </w:rPr>
        <w:t xml:space="preserve">50: -- -- -- -- </w:t>
      </w:r>
      <w:r w:rsidRPr="00FD36AF">
        <w:rPr>
          <w:color w:val="A6A6A6" w:themeColor="background1" w:themeShade="A6"/>
          <w:highlight w:val="yellow"/>
        </w:rPr>
        <w:t>54</w:t>
      </w:r>
      <w:r w:rsidRPr="00FD36AF">
        <w:rPr>
          <w:color w:val="A6A6A6" w:themeColor="background1" w:themeShade="A6"/>
        </w:rPr>
        <w:t xml:space="preserve"> -- -- -- -- -- -- -- -- -- -- --</w:t>
      </w:r>
    </w:p>
    <w:p w:rsidR="00711B4E" w:rsidRPr="00FD36AF" w:rsidRDefault="00711B4E" w:rsidP="00711B4E">
      <w:pPr>
        <w:ind w:left="960" w:firstLine="480"/>
        <w:rPr>
          <w:color w:val="A6A6A6" w:themeColor="background1" w:themeShade="A6"/>
        </w:rPr>
      </w:pPr>
      <w:r w:rsidRPr="00FD36AF">
        <w:rPr>
          <w:color w:val="A6A6A6" w:themeColor="background1" w:themeShade="A6"/>
        </w:rPr>
        <w:t>60: -- -- -- -- -- -- -- -- -- -- -- -- -- -- -- --</w:t>
      </w:r>
    </w:p>
    <w:p w:rsidR="00711B4E" w:rsidRPr="00FD36AF" w:rsidRDefault="00711B4E" w:rsidP="00711B4E">
      <w:pPr>
        <w:ind w:left="960" w:firstLine="480"/>
        <w:rPr>
          <w:color w:val="A6A6A6" w:themeColor="background1" w:themeShade="A6"/>
        </w:rPr>
      </w:pPr>
      <w:r w:rsidRPr="00FD36AF">
        <w:rPr>
          <w:color w:val="A6A6A6" w:themeColor="background1" w:themeShade="A6"/>
        </w:rPr>
        <w:t>70: -- -- -- -- -- -- -- --</w:t>
      </w:r>
    </w:p>
    <w:p w:rsidR="00025CFD" w:rsidRDefault="00025CFD" w:rsidP="00634EBE">
      <w:pPr>
        <w:pStyle w:val="a1"/>
      </w:pPr>
      <w:r>
        <w:rPr>
          <w:rFonts w:hint="eastAsia"/>
        </w:rPr>
        <w:t>R</w:t>
      </w:r>
      <w:r>
        <w:t>TC</w:t>
      </w:r>
      <w:r>
        <w:rPr>
          <w:rFonts w:hint="eastAsia"/>
        </w:rPr>
        <w:t xml:space="preserve"> </w:t>
      </w:r>
      <w:r>
        <w:t>test(on DUT)</w:t>
      </w:r>
    </w:p>
    <w:p w:rsidR="00025CFD" w:rsidRDefault="00025CFD" w:rsidP="00025CFD">
      <w:pPr>
        <w:ind w:left="960"/>
      </w:pPr>
      <w:r>
        <w:t xml:space="preserve">Follow test4. , choose option </w:t>
      </w:r>
      <w:r>
        <w:rPr>
          <w:rFonts w:hint="eastAsia"/>
        </w:rPr>
        <w:t>2, then choose option 20</w:t>
      </w:r>
      <w:r>
        <w:t>.</w:t>
      </w:r>
    </w:p>
    <w:p w:rsidR="00025CFD" w:rsidRDefault="003439E6" w:rsidP="00025CFD">
      <w:pPr>
        <w:ind w:left="960"/>
      </w:pPr>
      <w:r>
        <w:rPr>
          <w:noProof/>
        </w:rPr>
        <w:drawing>
          <wp:inline distT="0" distB="0" distL="0" distR="0" wp14:anchorId="602FFFDD" wp14:editId="2C77A1A5">
            <wp:extent cx="4320000" cy="2392003"/>
            <wp:effectExtent l="0" t="0" r="4445" b="889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9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FD" w:rsidRDefault="00025CFD" w:rsidP="00025CFD">
      <w:pPr>
        <w:ind w:left="960"/>
        <w:rPr>
          <w:rFonts w:ascii="Arial" w:hAnsi="Arial" w:cs="Arial"/>
          <w:sz w:val="22"/>
          <w:szCs w:val="22"/>
        </w:rPr>
      </w:pPr>
      <w:r w:rsidRPr="00A02D86">
        <w:rPr>
          <w:rFonts w:ascii="Arial" w:hAnsi="Arial" w:cs="Arial"/>
          <w:sz w:val="22"/>
          <w:szCs w:val="22"/>
        </w:rPr>
        <w:t xml:space="preserve">Choose </w:t>
      </w:r>
      <w:r>
        <w:rPr>
          <w:rFonts w:ascii="Arial" w:hAnsi="Arial" w:cs="Arial"/>
          <w:sz w:val="22"/>
          <w:szCs w:val="22"/>
        </w:rPr>
        <w:t xml:space="preserve">‘1’ to set correct </w:t>
      </w:r>
      <w:r w:rsidRPr="00A02D86">
        <w:rPr>
          <w:rFonts w:ascii="Arial" w:hAnsi="Arial" w:cs="Arial"/>
          <w:sz w:val="22"/>
          <w:szCs w:val="22"/>
        </w:rPr>
        <w:t>time and date.</w:t>
      </w:r>
      <w:r>
        <w:rPr>
          <w:rFonts w:ascii="Arial" w:hAnsi="Arial" w:cs="Arial"/>
          <w:sz w:val="22"/>
          <w:szCs w:val="22"/>
        </w:rPr>
        <w:t xml:space="preserve"> Time zone is UTC.</w:t>
      </w:r>
    </w:p>
    <w:p w:rsidR="00025CFD" w:rsidRDefault="00025CFD" w:rsidP="00025CFD">
      <w:pPr>
        <w:ind w:left="960"/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645CC5CD" wp14:editId="561D3DAF">
                <wp:simplePos x="0" y="0"/>
                <wp:positionH relativeFrom="column">
                  <wp:posOffset>633322</wp:posOffset>
                </wp:positionH>
                <wp:positionV relativeFrom="paragraph">
                  <wp:posOffset>250522</wp:posOffset>
                </wp:positionV>
                <wp:extent cx="3869141" cy="1317009"/>
                <wp:effectExtent l="0" t="0" r="17145" b="16510"/>
                <wp:wrapNone/>
                <wp:docPr id="2847" name="矩形 2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141" cy="131700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C2FC74" id="矩形 2847" o:spid="_x0000_s1026" style="position:absolute;margin-left:49.85pt;margin-top:19.75pt;width:304.65pt;height:103.7pt;z-index:2535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" filled="f" strokecolor="#243f60 [1604]" strokeweight="2pt"/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AD45836" wp14:editId="7F48F032">
            <wp:extent cx="4320000" cy="1964292"/>
            <wp:effectExtent l="0" t="0" r="4445" b="0"/>
            <wp:docPr id="2848" name="圖片 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964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CFD" w:rsidRDefault="00025CFD" w:rsidP="00634EBE">
      <w:pPr>
        <w:pStyle w:val="a1"/>
      </w:pPr>
      <w:r>
        <w:rPr>
          <w:rFonts w:hint="eastAsia"/>
        </w:rPr>
        <w:t>UART test</w:t>
      </w:r>
      <w:r>
        <w:t>(on DUT)</w:t>
      </w:r>
    </w:p>
    <w:p w:rsidR="00A14E50" w:rsidRDefault="00A14E50" w:rsidP="00A14E50">
      <w:pPr>
        <w:ind w:left="480" w:firstLine="480"/>
      </w:pPr>
      <w:r>
        <w:t xml:space="preserve">Follow test4. , choose option </w:t>
      </w:r>
      <w:r>
        <w:rPr>
          <w:rFonts w:hint="eastAsia"/>
        </w:rPr>
        <w:t>2, then choose option 23</w:t>
      </w:r>
      <w:r>
        <w:t xml:space="preserve"> and input 1 for UART RX test</w:t>
      </w:r>
    </w:p>
    <w:p w:rsidR="00A14E50" w:rsidRDefault="00A14E50" w:rsidP="00A14E50">
      <w:pPr>
        <w:ind w:left="480" w:firstLine="480"/>
      </w:pPr>
      <w:r>
        <w:t>Note: SW3 DIP switch PIN7 must be on for this test item.</w:t>
      </w:r>
    </w:p>
    <w:p w:rsidR="00A14E50" w:rsidRDefault="00A14E50" w:rsidP="00A14E50">
      <w:pPr>
        <w:ind w:left="480"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56B9A905" wp14:editId="2B95FD29">
                <wp:simplePos x="0" y="0"/>
                <wp:positionH relativeFrom="column">
                  <wp:posOffset>640383</wp:posOffset>
                </wp:positionH>
                <wp:positionV relativeFrom="paragraph">
                  <wp:posOffset>868763</wp:posOffset>
                </wp:positionV>
                <wp:extent cx="3002191" cy="132139"/>
                <wp:effectExtent l="0" t="0" r="27305" b="20320"/>
                <wp:wrapNone/>
                <wp:docPr id="3115" name="矩形 3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191" cy="1321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80C960" id="矩形 3115" o:spid="_x0000_s1026" style="position:absolute;margin-left:50.4pt;margin-top:68.4pt;width:236.4pt;height:10.4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" filled="f" strokecolor="#243f60 [1604]" strokeweight="2pt"/>
            </w:pict>
          </mc:Fallback>
        </mc:AlternateContent>
      </w:r>
      <w:r w:rsidR="003439E6">
        <w:rPr>
          <w:noProof/>
        </w:rPr>
        <w:drawing>
          <wp:inline distT="0" distB="0" distL="0" distR="0" wp14:anchorId="602FFFDD" wp14:editId="2C77A1A5">
            <wp:extent cx="4320000" cy="2392003"/>
            <wp:effectExtent l="0" t="0" r="4445" b="889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9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50" w:rsidRDefault="00A14E50" w:rsidP="00A14E50">
      <w:pPr>
        <w:ind w:left="480"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584384" behindDoc="0" locked="0" layoutInCell="1" allowOverlap="1" wp14:anchorId="619030D3" wp14:editId="73ADFA79">
                <wp:simplePos x="0" y="0"/>
                <wp:positionH relativeFrom="column">
                  <wp:posOffset>610624</wp:posOffset>
                </wp:positionH>
                <wp:positionV relativeFrom="paragraph">
                  <wp:posOffset>1324581</wp:posOffset>
                </wp:positionV>
                <wp:extent cx="2980503" cy="132139"/>
                <wp:effectExtent l="0" t="0" r="10795" b="20320"/>
                <wp:wrapNone/>
                <wp:docPr id="3117" name="矩形 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0503" cy="1321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523503" id="矩形 3117" o:spid="_x0000_s1026" style="position:absolute;margin-left:48.1pt;margin-top:104.3pt;width:234.7pt;height:10.4pt;z-index:2535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" filled="f" strokecolor="#243f60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746EDC67" wp14:editId="5C0A63B6">
                <wp:simplePos x="0" y="0"/>
                <wp:positionH relativeFrom="column">
                  <wp:posOffset>611865</wp:posOffset>
                </wp:positionH>
                <wp:positionV relativeFrom="paragraph">
                  <wp:posOffset>776414</wp:posOffset>
                </wp:positionV>
                <wp:extent cx="2980503" cy="132139"/>
                <wp:effectExtent l="0" t="0" r="10795" b="20320"/>
                <wp:wrapNone/>
                <wp:docPr id="3116" name="矩形 3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0503" cy="1321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BA5223" id="矩形 3116" o:spid="_x0000_s1026" style="position:absolute;margin-left:48.2pt;margin-top:61.15pt;width:234.7pt;height:10.4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" filled="f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5A0268B" wp14:editId="3BF36BC7">
            <wp:extent cx="4320000" cy="1580416"/>
            <wp:effectExtent l="0" t="0" r="4445" b="1270"/>
            <wp:docPr id="3114" name="圖片 3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50" w:rsidRDefault="00A14E50" w:rsidP="00A14E50">
      <w:pPr>
        <w:ind w:leftChars="400" w:left="960"/>
      </w:pPr>
      <w:r>
        <w:t>T</w:t>
      </w:r>
      <w:r w:rsidRPr="00640BDF">
        <w:t>he message “GSI WNC Test TX” send to terminal ttyUSB1</w:t>
      </w:r>
      <w:r>
        <w:t>.</w:t>
      </w:r>
    </w:p>
    <w:p w:rsidR="00A14E50" w:rsidRDefault="00A14E50" w:rsidP="00A14E50">
      <w:pPr>
        <w:ind w:leftChars="400" w:left="960"/>
      </w:pPr>
      <w:r>
        <w:t>Check the ttyUSB1, if the message “</w:t>
      </w:r>
      <w:r w:rsidRPr="00640BDF">
        <w:t>GSI WNC Test TX”</w:t>
      </w:r>
      <w:r>
        <w:t xml:space="preserve"> as below, the test is pass.</w:t>
      </w:r>
    </w:p>
    <w:p w:rsidR="00A14E50" w:rsidRDefault="00A14E50" w:rsidP="00A14E50">
      <w:pPr>
        <w:ind w:leftChars="400" w:left="960"/>
      </w:pPr>
      <w:r>
        <w:t>Below is the ttyUSB1 message.</w:t>
      </w:r>
    </w:p>
    <w:p w:rsidR="00A14E50" w:rsidRDefault="00A14E50" w:rsidP="0036160B">
      <w:pPr>
        <w:ind w:firstLineChars="400" w:firstLine="880"/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047A7D80" wp14:editId="6A2D408F">
                <wp:simplePos x="0" y="0"/>
                <wp:positionH relativeFrom="column">
                  <wp:posOffset>912576</wp:posOffset>
                </wp:positionH>
                <wp:positionV relativeFrom="paragraph">
                  <wp:posOffset>1583672</wp:posOffset>
                </wp:positionV>
                <wp:extent cx="2991621" cy="200642"/>
                <wp:effectExtent l="0" t="0" r="18415" b="28575"/>
                <wp:wrapNone/>
                <wp:docPr id="3173" name="矩形 3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1621" cy="20064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A968C2" id="矩形 3173" o:spid="_x0000_s1026" style="position:absolute;margin-left:71.85pt;margin-top:124.7pt;width:235.55pt;height:15.8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" filled="f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5129C77" wp14:editId="16097E5D">
            <wp:extent cx="4320000" cy="1801756"/>
            <wp:effectExtent l="0" t="0" r="4445" b="8255"/>
            <wp:docPr id="3172" name="圖片 3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0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50" w:rsidRDefault="00A14E50" w:rsidP="0037413B">
      <w:pPr>
        <w:ind w:leftChars="400" w:left="960"/>
      </w:pPr>
      <w:r>
        <w:t>If the message “</w:t>
      </w:r>
      <w:r w:rsidRPr="00640BDF">
        <w:t>GSI WNC Test TX”</w:t>
      </w:r>
      <w:r>
        <w:t xml:space="preserve"> is shown in the ttyUSB1, then input 1 in the ttyUSB0 to pass the UART test.</w:t>
      </w:r>
    </w:p>
    <w:p w:rsidR="00497D33" w:rsidRDefault="005454D5" w:rsidP="00913AF7">
      <w:pPr>
        <w:ind w:firstLineChars="400" w:firstLine="880"/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485B1C27" wp14:editId="6A53DEE7">
                <wp:simplePos x="0" y="0"/>
                <wp:positionH relativeFrom="column">
                  <wp:posOffset>556540</wp:posOffset>
                </wp:positionH>
                <wp:positionV relativeFrom="paragraph">
                  <wp:posOffset>79685</wp:posOffset>
                </wp:positionV>
                <wp:extent cx="4138585" cy="137424"/>
                <wp:effectExtent l="0" t="0" r="14605" b="15240"/>
                <wp:wrapNone/>
                <wp:docPr id="2878" name="矩形 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8585" cy="1374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8882D8" id="矩形 2878" o:spid="_x0000_s1026" style="position:absolute;margin-left:43.8pt;margin-top:6.25pt;width:325.85pt;height:10.8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" filled="f" strokecolor="#243f60 [1604]" strokeweight="2pt"/>
            </w:pict>
          </mc:Fallback>
        </mc:AlternateContent>
      </w:r>
      <w:r w:rsidR="00A14E50">
        <w:rPr>
          <w:noProof/>
        </w:rPr>
        <w:drawing>
          <wp:inline distT="0" distB="0" distL="0" distR="0" wp14:anchorId="0541764D" wp14:editId="3B642A82">
            <wp:extent cx="4320000" cy="336997"/>
            <wp:effectExtent l="0" t="0" r="0" b="6350"/>
            <wp:docPr id="3174" name="圖片 3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13B" w:rsidRDefault="0037413B" w:rsidP="00913AF7">
      <w:pPr>
        <w:ind w:firstLineChars="400" w:firstLine="960"/>
      </w:pPr>
    </w:p>
    <w:p w:rsidR="0037413B" w:rsidRPr="005454D5" w:rsidRDefault="0037413B" w:rsidP="00913AF7">
      <w:pPr>
        <w:ind w:firstLineChars="400" w:firstLine="960"/>
      </w:pPr>
    </w:p>
    <w:p w:rsidR="00444C3F" w:rsidRDefault="00967E37" w:rsidP="00ED1ACA">
      <w:pPr>
        <w:pStyle w:val="10"/>
        <w:spacing w:before="180" w:after="180"/>
      </w:pPr>
      <w:bookmarkStart w:id="71" w:name="_Toc62232057"/>
      <w:r>
        <w:t>Burn-In</w:t>
      </w:r>
      <w:bookmarkEnd w:id="71"/>
      <w:r w:rsidR="00444C3F" w:rsidRPr="00303FC2">
        <w:t xml:space="preserve"> </w:t>
      </w:r>
    </w:p>
    <w:p w:rsidR="00967E37" w:rsidRDefault="00967E37" w:rsidP="00967E37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298" distR="114298" simplePos="0" relativeHeight="253381632" behindDoc="0" locked="0" layoutInCell="1" allowOverlap="1" wp14:anchorId="0DADD61C" wp14:editId="60FBB554">
                <wp:simplePos x="0" y="0"/>
                <wp:positionH relativeFrom="column">
                  <wp:posOffset>1912619</wp:posOffset>
                </wp:positionH>
                <wp:positionV relativeFrom="paragraph">
                  <wp:posOffset>396240</wp:posOffset>
                </wp:positionV>
                <wp:extent cx="0" cy="153670"/>
                <wp:effectExtent l="0" t="0" r="0" b="0"/>
                <wp:wrapNone/>
                <wp:docPr id="1829" name="Rectangle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0" cy="1536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none" lIns="0" tIns="0" rIns="0" bIns="0" numCol="1" anchor="t" anchorCtr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ED75D8" id="Rectangle 168" o:spid="_x0000_s1026" style="position:absolute;margin-left:150.6pt;margin-top:31.2pt;width:0;height:12.1pt;z-index:253381632;visibility:visible;mso-wrap-style:none;mso-width-percent:0;mso-height-percent:0;mso-wrap-distance-left:3.17494mm;mso-wrap-distance-top:0;mso-wrap-distance-right:3.17494mm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" filled="f" stroked="f">
                <v:textbox style="mso-fit-shape-to-text:t" inset="0,0,0,0"/>
              </v: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33684A75" wp14:editId="42FD3668">
                <wp:simplePos x="0" y="0"/>
                <wp:positionH relativeFrom="column">
                  <wp:posOffset>995045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1830" name="Freeform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6CAF57" id="Freeform 180" o:spid="_x0000_s1026" style="position:absolute;margin-left:78.35pt;margin-top:22.05pt;width:30.75pt;height:19.2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071D0DB3" wp14:editId="00A33E4F">
                <wp:simplePos x="0" y="0"/>
                <wp:positionH relativeFrom="column">
                  <wp:posOffset>980440</wp:posOffset>
                </wp:positionH>
                <wp:positionV relativeFrom="paragraph">
                  <wp:posOffset>289560</wp:posOffset>
                </wp:positionV>
                <wp:extent cx="390525" cy="244475"/>
                <wp:effectExtent l="0" t="0" r="28575" b="22225"/>
                <wp:wrapNone/>
                <wp:docPr id="1831" name="Freeform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7EB7BE" id="Freeform 181" o:spid="_x0000_s1026" style="position:absolute;margin-left:77.2pt;margin-top:22.8pt;width:30.75pt;height:19.2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119A0B9C" wp14:editId="5DBC07E8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1832" name="Freeform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5BBBC4" id="Freeform 182" o:spid="_x0000_s1026" style="position:absolute;margin-left:185.95pt;margin-top:22.05pt;width:30.75pt;height:19.2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 wp14:anchorId="11884961" wp14:editId="3473D439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1833" name="Freeform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5DCC36" id="Freeform 183" o:spid="_x0000_s1026" style="position:absolute;margin-left:185.95pt;margin-top:22.05pt;width:30.75pt;height:19.2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5AA15B35" wp14:editId="7B34EB8C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1834" name="Freeform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2CE874" id="Freeform 184" o:spid="_x0000_s1026" style="position:absolute;margin-left:293.6pt;margin-top:22.05pt;width:30.75pt;height:19.2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383D5E42" wp14:editId="2555E252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1835" name="Freeform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1363BE" id="Freeform 185" o:spid="_x0000_s1026" style="position:absolute;margin-left:293.6pt;margin-top:22.05pt;width:30.75pt;height:19.2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6AD81D2F" wp14:editId="7FE47328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1836" name="Freeform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F9212F" id="Freeform 186" o:spid="_x0000_s1026" style="position:absolute;margin-left:401.2pt;margin-top:22.05pt;width:30.75pt;height:19.2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7A22B2B3" wp14:editId="202E6FE5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1837" name="Freeform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E99ED3" id="Freeform 187" o:spid="_x0000_s1026" style="position:absolute;margin-left:401.2pt;margin-top:22.05pt;width:30.75pt;height:19.2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30876934" wp14:editId="55DBAE88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3175" b="1270"/>
                <wp:wrapNone/>
                <wp:docPr id="1838" name="Freeform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723318" id="Freeform 188" o:spid="_x0000_s1026" style="position:absolute;margin-left:460.7pt;margin-top:60.55pt;width:19.25pt;height:26.9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" path="m38,r,177l,177r77,38l154,177r-39,l115,,38,xe" stroked="f"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67C36B8C" wp14:editId="4F01D963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22225" b="20320"/>
                <wp:wrapNone/>
                <wp:docPr id="1839" name="Freeform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1CCC05" id="Freeform 189" o:spid="_x0000_s1026" style="position:absolute;margin-left:460.7pt;margin-top:60.55pt;width:19.25pt;height:26.9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" path="m38,r,177l,177r77,38l154,177r-39,l115,,38,xe" filled="f" strokecolor="#164326" strokeweight=".25pt">
                <v:stroke endcap="round"/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14FD8AA7" wp14:editId="5DBCDA6B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1840" name="Freeform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C6ABA9" id="Freeform 204" o:spid="_x0000_s1026" style="position:absolute;margin-left:398.5pt;margin-top:107.75pt;width:30.75pt;height:19.2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" path="m246,38l38,38,38,,,77r38,77l38,115r208,l246,38xe" stroked="f"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31142C17" wp14:editId="6DEC3370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1841" name="Freeform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9E13A9" id="Freeform 205" o:spid="_x0000_s1026" style="position:absolute;margin-left:398.5pt;margin-top:107.75pt;width:30.75pt;height:19.2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" path="m246,38l38,38,38,,,77r38,77l38,115r208,l246,38xe" filled="f" strokecolor="#164326" strokeweight=".25pt">
                <v:stroke endcap="round"/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197E3BA9" wp14:editId="1AC3927F">
                <wp:simplePos x="0" y="0"/>
                <wp:positionH relativeFrom="column">
                  <wp:posOffset>3694430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1842" name="Freeform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C4F135" id="Freeform 209" o:spid="_x0000_s1026" style="position:absolute;margin-left:290.9pt;margin-top:107.75pt;width:30.75pt;height:19.2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5BD7CC48" wp14:editId="00C4BE34">
                <wp:simplePos x="0" y="0"/>
                <wp:positionH relativeFrom="column">
                  <wp:posOffset>2327275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1843" name="Freeform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805CA3" id="Freeform 215" o:spid="_x0000_s1026" style="position:absolute;margin-left:183.25pt;margin-top:107.75pt;width:30.75pt;height:19.2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6C16E6A" wp14:editId="15B5A1B8">
                <wp:simplePos x="0" y="0"/>
                <wp:positionH relativeFrom="column">
                  <wp:posOffset>385445</wp:posOffset>
                </wp:positionH>
                <wp:positionV relativeFrom="paragraph">
                  <wp:posOffset>1842135</wp:posOffset>
                </wp:positionV>
                <wp:extent cx="244475" cy="341630"/>
                <wp:effectExtent l="0" t="0" r="3175" b="1270"/>
                <wp:wrapNone/>
                <wp:docPr id="1844" name="Freeform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AE7FBC" id="Freeform 217" o:spid="_x0000_s1026" style="position:absolute;margin-left:30.35pt;margin-top:145.05pt;width:19.25pt;height:26.9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" path="m39,r,177l,177r77,38l154,177r-39,l115,,39,xe" stroked="f">
                <v:path arrowok="t" o:connecttype="custom" o:connectlocs="61913,0;61913,281249;0,281249;122238,341630;244475,281249;182563,281249;182563,0;61913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7409BA36" wp14:editId="3439B22D">
                <wp:simplePos x="0" y="0"/>
                <wp:positionH relativeFrom="column">
                  <wp:posOffset>385445</wp:posOffset>
                </wp:positionH>
                <wp:positionV relativeFrom="paragraph">
                  <wp:posOffset>1842135</wp:posOffset>
                </wp:positionV>
                <wp:extent cx="244475" cy="341630"/>
                <wp:effectExtent l="0" t="0" r="22225" b="20320"/>
                <wp:wrapNone/>
                <wp:docPr id="1845" name="Freeform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AD769E" id="Freeform 218" o:spid="_x0000_s1026" style="position:absolute;margin-left:30.35pt;margin-top:145.05pt;width:19.25pt;height:26.9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" path="m39,r,177l,177r77,38l154,177r-39,l115,,39,xe" filled="f" strokecolor="#164326" strokeweight=".25pt">
                <v:stroke endcap="round"/>
                <v:path arrowok="t" o:connecttype="custom" o:connectlocs="61913,0;61913,281249;0,281249;122238,341630;244475,281249;182563,281249;182563,0;61913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47530A8" wp14:editId="3ED85B5F">
                <wp:simplePos x="0" y="0"/>
                <wp:positionH relativeFrom="column">
                  <wp:posOffset>948055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1846" name="Freeform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F4CBDE" id="Freeform 222" o:spid="_x0000_s1026" style="position:absolute;margin-left:74.65pt;margin-top:191.2pt;width:30.75pt;height:19.2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0D362A26" wp14:editId="71FBB716">
                <wp:simplePos x="0" y="0"/>
                <wp:positionH relativeFrom="column">
                  <wp:posOffset>995045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28575" b="22225"/>
                <wp:wrapNone/>
                <wp:docPr id="1847" name="Freeform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F20D25" id="Freeform 223" o:spid="_x0000_s1026" style="position:absolute;margin-left:78.35pt;margin-top:191.2pt;width:30.75pt;height:19.25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60ABCB8A" wp14:editId="39AC5369">
                <wp:simplePos x="0" y="0"/>
                <wp:positionH relativeFrom="column">
                  <wp:posOffset>1791970</wp:posOffset>
                </wp:positionH>
                <wp:positionV relativeFrom="paragraph">
                  <wp:posOffset>2463165</wp:posOffset>
                </wp:positionV>
                <wp:extent cx="29210" cy="228600"/>
                <wp:effectExtent l="0" t="0" r="8890" b="0"/>
                <wp:wrapNone/>
                <wp:docPr id="1848" name="Rectangle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21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761E4" w:rsidRDefault="00A761E4" w:rsidP="00967E37">
                            <w:pPr>
                              <w:pStyle w:val="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none" lIns="0" tIns="0" rIns="0" bIns="0" numCol="1" anchor="t" anchorCtr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ABCB8A" id="Rectangle 227" o:spid="_x0000_s1192" style="position:absolute;margin-left:141.1pt;margin-top:193.95pt;width:2.3pt;height:18pt;z-index:2534031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" filled="f" stroked="f">
                <v:textbox style="mso-fit-shape-to-text:t" inset="0,0,0,0">
                  <w:txbxContent>
                    <w:p w:rsidR="00A761E4" w:rsidRDefault="00A761E4" w:rsidP="00967E37">
                      <w:pPr>
                        <w:pStyle w:val="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</w:pPr>
                      <w:r>
                        <w:rPr>
                          <w:rFonts w:ascii="Calibri" w:eastAsia="細明體" w:hAnsi="Calibri" w:cs="Calibri"/>
                          <w:color w:val="000000"/>
                          <w:kern w:val="24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2308BAAA" wp14:editId="20EDC53B">
                <wp:simplePos x="0" y="0"/>
                <wp:positionH relativeFrom="column">
                  <wp:posOffset>2361565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1849" name="Freeform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D400E6" id="Freeform 229" o:spid="_x0000_s1026" style="position:absolute;margin-left:185.95pt;margin-top:191.2pt;width:30.75pt;height:19.2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5CB4281F" wp14:editId="0674163D">
                <wp:simplePos x="0" y="0"/>
                <wp:positionH relativeFrom="column">
                  <wp:posOffset>2361565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28575" b="22225"/>
                <wp:wrapNone/>
                <wp:docPr id="1850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61398D" id="Freeform 230" o:spid="_x0000_s1026" style="position:absolute;margin-left:185.95pt;margin-top:191.2pt;width:30.75pt;height:19.2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2E85E7FF" wp14:editId="6221E033">
                <wp:simplePos x="0" y="0"/>
                <wp:positionH relativeFrom="column">
                  <wp:posOffset>3728720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1851" name="Freeform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D764C6" id="Freeform 235" o:spid="_x0000_s1026" style="position:absolute;margin-left:293.6pt;margin-top:191.2pt;width:30.75pt;height:19.2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48A2F811" wp14:editId="2F138176">
                <wp:simplePos x="0" y="0"/>
                <wp:positionH relativeFrom="column">
                  <wp:posOffset>3728720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28575" b="22225"/>
                <wp:wrapNone/>
                <wp:docPr id="1852" name="Freeform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F74613" id="Freeform 236" o:spid="_x0000_s1026" style="position:absolute;margin-left:293.6pt;margin-top:191.2pt;width:30.75pt;height:19.2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1A5A6B2E" wp14:editId="19CE78FD">
                <wp:simplePos x="0" y="0"/>
                <wp:positionH relativeFrom="column">
                  <wp:posOffset>5095240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1853" name="Freeform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D626A7" id="Freeform 240" o:spid="_x0000_s1026" style="position:absolute;margin-left:401.2pt;margin-top:191.2pt;width:30.75pt;height:19.25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21043B02" wp14:editId="3A587EF0">
                <wp:simplePos x="0" y="0"/>
                <wp:positionH relativeFrom="column">
                  <wp:posOffset>1409065</wp:posOffset>
                </wp:positionH>
                <wp:positionV relativeFrom="paragraph">
                  <wp:posOffset>29210</wp:posOffset>
                </wp:positionV>
                <wp:extent cx="932180" cy="733425"/>
                <wp:effectExtent l="19050" t="19050" r="20320" b="28575"/>
                <wp:wrapNone/>
                <wp:docPr id="1854" name="圓角矩形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67E3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Solder Paste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1043B02" id="_x0000_s1193" style="position:absolute;margin-left:110.95pt;margin-top:2.3pt;width:73.4pt;height:57.7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967E37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Solder Paste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700A9467" wp14:editId="60EC1DBD">
                <wp:simplePos x="0" y="0"/>
                <wp:positionH relativeFrom="column">
                  <wp:posOffset>5080</wp:posOffset>
                </wp:positionH>
                <wp:positionV relativeFrom="paragraph">
                  <wp:posOffset>0</wp:posOffset>
                </wp:positionV>
                <wp:extent cx="932180" cy="733425"/>
                <wp:effectExtent l="19050" t="19050" r="20320" b="28575"/>
                <wp:wrapNone/>
                <wp:docPr id="1855" name="圓角矩形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67E3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Prepare Material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00A9467" id="_x0000_s1194" style="position:absolute;margin-left:.4pt;margin-top:0;width:73.4pt;height:57.75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" fillcolor="white [3212]" strokecolor="#00b0f0" strokeweight="2.25pt">
                <v:path arrowok="t"/>
                <v:textbox>
                  <w:txbxContent>
                    <w:p w:rsidR="00A761E4" w:rsidRDefault="00A761E4" w:rsidP="00967E37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Prepare Material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D3DD245" wp14:editId="27B88F83">
                <wp:simplePos x="0" y="0"/>
                <wp:positionH relativeFrom="column">
                  <wp:posOffset>2764790</wp:posOffset>
                </wp:positionH>
                <wp:positionV relativeFrom="paragraph">
                  <wp:posOffset>29210</wp:posOffset>
                </wp:positionV>
                <wp:extent cx="932180" cy="733425"/>
                <wp:effectExtent l="19050" t="19050" r="20320" b="28575"/>
                <wp:wrapNone/>
                <wp:docPr id="1856" name="圓角矩形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67E3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SPI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D3DD245" id="_x0000_s1195" style="position:absolute;margin-left:217.7pt;margin-top:2.3pt;width:73.4pt;height:57.7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967E37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SPI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6E666463" wp14:editId="692614F6">
                <wp:simplePos x="0" y="0"/>
                <wp:positionH relativeFrom="column">
                  <wp:posOffset>4124325</wp:posOffset>
                </wp:positionH>
                <wp:positionV relativeFrom="paragraph">
                  <wp:posOffset>37465</wp:posOffset>
                </wp:positionV>
                <wp:extent cx="932180" cy="733425"/>
                <wp:effectExtent l="19050" t="19050" r="20320" b="28575"/>
                <wp:wrapNone/>
                <wp:docPr id="1857" name="圓角矩形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67E3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SMT 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E666463" id="_x0000_s1196" style="position:absolute;margin-left:324.75pt;margin-top:2.95pt;width:73.4pt;height:57.7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967E37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SMT 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74FF09E4" wp14:editId="772B5893">
                <wp:simplePos x="0" y="0"/>
                <wp:positionH relativeFrom="column">
                  <wp:posOffset>5482590</wp:posOffset>
                </wp:positionH>
                <wp:positionV relativeFrom="paragraph">
                  <wp:posOffset>34290</wp:posOffset>
                </wp:positionV>
                <wp:extent cx="932180" cy="733425"/>
                <wp:effectExtent l="19050" t="19050" r="20320" b="28575"/>
                <wp:wrapNone/>
                <wp:docPr id="1858" name="圓角矩形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67E3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AOI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4FF09E4" id="_x0000_s1197" style="position:absolute;margin-left:431.7pt;margin-top:2.7pt;width:73.4pt;height:57.7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" filled="f" strokecolor="#00b0f0" strokeweight="2.25pt">
                <v:path arrowok="t"/>
                <v:textbox>
                  <w:txbxContent>
                    <w:p w:rsidR="00A761E4" w:rsidRDefault="00A761E4" w:rsidP="00967E37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AOI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54F1FD35" wp14:editId="628BB331">
                <wp:simplePos x="0" y="0"/>
                <wp:positionH relativeFrom="column">
                  <wp:posOffset>5466080</wp:posOffset>
                </wp:positionH>
                <wp:positionV relativeFrom="paragraph">
                  <wp:posOffset>1118870</wp:posOffset>
                </wp:positionV>
                <wp:extent cx="948690" cy="715010"/>
                <wp:effectExtent l="19050" t="19050" r="22860" b="27940"/>
                <wp:wrapNone/>
                <wp:docPr id="1859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67E3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X-Ray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4F1FD35" id="_x0000_s1198" style="position:absolute;margin-left:430.4pt;margin-top:88.1pt;width:74.7pt;height:56.3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967E37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X-Ray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24664FF2" wp14:editId="0415B509">
                <wp:simplePos x="0" y="0"/>
                <wp:positionH relativeFrom="column">
                  <wp:posOffset>4100830</wp:posOffset>
                </wp:positionH>
                <wp:positionV relativeFrom="paragraph">
                  <wp:posOffset>1108710</wp:posOffset>
                </wp:positionV>
                <wp:extent cx="932180" cy="744855"/>
                <wp:effectExtent l="19050" t="19050" r="20320" b="17145"/>
                <wp:wrapNone/>
                <wp:docPr id="1860" name="圓角矩形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67E3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ICT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4664FF2" id="_x0000_s1199" style="position:absolute;margin-left:322.9pt;margin-top:87.3pt;width:73.4pt;height:58.6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" filled="f" strokecolor="#00b0f0" strokeweight="2.25pt">
                <v:path arrowok="t"/>
                <v:textbox>
                  <w:txbxContent>
                    <w:p w:rsidR="00A761E4" w:rsidRDefault="00A761E4" w:rsidP="00967E37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ICT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4FCEBDA3" wp14:editId="494DE5DD">
                <wp:simplePos x="0" y="0"/>
                <wp:positionH relativeFrom="column">
                  <wp:posOffset>948055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1861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755F4D" id="Freeform 216" o:spid="_x0000_s1026" style="position:absolute;margin-left:74.65pt;margin-top:107.75pt;width:30.75pt;height:19.2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967E37" w:rsidRDefault="00967E37" w:rsidP="00967E37">
      <w:pPr>
        <w:rPr>
          <w:rFonts w:ascii="Calibri" w:hAnsi="Calibri" w:cs="Calibri"/>
          <w:b/>
        </w:rPr>
      </w:pPr>
    </w:p>
    <w:p w:rsidR="00967E37" w:rsidRDefault="00967E37" w:rsidP="00967E37">
      <w:pPr>
        <w:rPr>
          <w:rFonts w:ascii="Calibri" w:hAnsi="Calibri" w:cs="Calibri"/>
          <w:b/>
        </w:rPr>
      </w:pPr>
    </w:p>
    <w:p w:rsidR="00967E37" w:rsidRDefault="00967E37" w:rsidP="00967E37">
      <w:pPr>
        <w:rPr>
          <w:rFonts w:ascii="Calibri" w:hAnsi="Calibri" w:cs="Calibri"/>
          <w:b/>
        </w:rPr>
      </w:pPr>
    </w:p>
    <w:p w:rsidR="00967E37" w:rsidRDefault="00967E37" w:rsidP="00967E37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16448" behindDoc="0" locked="0" layoutInCell="1" allowOverlap="1" wp14:anchorId="4C782C58" wp14:editId="394A1CBD">
                <wp:simplePos x="0" y="0"/>
                <wp:positionH relativeFrom="column">
                  <wp:posOffset>2729230</wp:posOffset>
                </wp:positionH>
                <wp:positionV relativeFrom="paragraph">
                  <wp:posOffset>175260</wp:posOffset>
                </wp:positionV>
                <wp:extent cx="932180" cy="744855"/>
                <wp:effectExtent l="19050" t="19050" r="20320" b="17145"/>
                <wp:wrapNone/>
                <wp:docPr id="1862" name="圓角矩形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67E3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Assembly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C782C58" id="_x0000_s1200" style="position:absolute;margin-left:214.9pt;margin-top:13.8pt;width:73.4pt;height:58.65pt;z-index:2534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" filled="f" strokecolor="#00b0f0" strokeweight="2.25pt">
                <v:path arrowok="t"/>
                <v:textbox>
                  <w:txbxContent>
                    <w:p w:rsidR="00A761E4" w:rsidRDefault="00A761E4" w:rsidP="00967E37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Assembly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6B3D404C" wp14:editId="27D881F2">
                <wp:simplePos x="0" y="0"/>
                <wp:positionH relativeFrom="column">
                  <wp:posOffset>12065</wp:posOffset>
                </wp:positionH>
                <wp:positionV relativeFrom="paragraph">
                  <wp:posOffset>148590</wp:posOffset>
                </wp:positionV>
                <wp:extent cx="932180" cy="763270"/>
                <wp:effectExtent l="19050" t="19050" r="20320" b="17780"/>
                <wp:wrapNone/>
                <wp:docPr id="1863" name="圓角矩形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63270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67E3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Burn-In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B3D404C" id="_x0000_s1201" style="position:absolute;margin-left:.95pt;margin-top:11.7pt;width:73.4pt;height:60.1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" fillcolor="#92d050" strokecolor="#00b0f0" strokeweight="2.25pt">
                <v:path arrowok="t"/>
                <v:textbox>
                  <w:txbxContent>
                    <w:p w:rsidR="00A761E4" w:rsidRDefault="00A761E4" w:rsidP="00967E37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Burn-In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37FDEEC4" wp14:editId="23BDA47B">
                <wp:simplePos x="0" y="0"/>
                <wp:positionH relativeFrom="column">
                  <wp:posOffset>1368425</wp:posOffset>
                </wp:positionH>
                <wp:positionV relativeFrom="paragraph">
                  <wp:posOffset>140335</wp:posOffset>
                </wp:positionV>
                <wp:extent cx="932180" cy="828675"/>
                <wp:effectExtent l="19050" t="19050" r="20320" b="28575"/>
                <wp:wrapNone/>
                <wp:docPr id="1864" name="圓角矩形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8286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67E3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PCBA Functional 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7FDEEC4" id="圓角矩形 319" o:spid="_x0000_s1202" style="position:absolute;margin-left:107.75pt;margin-top:11.05pt;width:73.4pt;height:65.2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967E37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PCBA Functional Test</w:t>
                      </w:r>
                    </w:p>
                  </w:txbxContent>
                </v:textbox>
              </v:roundrect>
            </w:pict>
          </mc:Fallback>
        </mc:AlternateContent>
      </w:r>
    </w:p>
    <w:p w:rsidR="00967E37" w:rsidRDefault="00967E37" w:rsidP="00967E37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3D5BBCE7" wp14:editId="036AC8EE">
                <wp:simplePos x="0" y="0"/>
                <wp:positionH relativeFrom="column">
                  <wp:posOffset>2303145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1865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2110E6" id="Freeform 216" o:spid="_x0000_s1026" style="position:absolute;margin-left:181.35pt;margin-top:17.75pt;width:30.75pt;height:19.2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32AB123A" wp14:editId="67E704A6">
                <wp:simplePos x="0" y="0"/>
                <wp:positionH relativeFrom="column">
                  <wp:posOffset>3684905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1866" name="Freeform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7E4B0F" id="Freeform 210" o:spid="_x0000_s1026" style="position:absolute;margin-left:290.15pt;margin-top:17.75pt;width:30.75pt;height:19.2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967E37" w:rsidRDefault="00967E37" w:rsidP="00967E37">
      <w:pPr>
        <w:rPr>
          <w:rFonts w:ascii="Calibri" w:hAnsi="Calibri" w:cs="Calibri"/>
          <w:b/>
        </w:rPr>
      </w:pPr>
    </w:p>
    <w:p w:rsidR="00967E37" w:rsidRDefault="00967E37" w:rsidP="00967E37">
      <w:pPr>
        <w:rPr>
          <w:rFonts w:ascii="Calibri" w:hAnsi="Calibri" w:cs="Calibri"/>
          <w:b/>
        </w:rPr>
      </w:pPr>
    </w:p>
    <w:p w:rsidR="00967E37" w:rsidRDefault="00967E37" w:rsidP="00967E37">
      <w:pPr>
        <w:rPr>
          <w:rFonts w:ascii="Calibri" w:hAnsi="Calibri" w:cs="Calibri"/>
          <w:b/>
        </w:rPr>
      </w:pPr>
    </w:p>
    <w:p w:rsidR="00967E37" w:rsidRDefault="00967E37" w:rsidP="00967E37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24AA3C62" wp14:editId="31DB3A8B">
                <wp:simplePos x="0" y="0"/>
                <wp:positionH relativeFrom="margin">
                  <wp:posOffset>1412240</wp:posOffset>
                </wp:positionH>
                <wp:positionV relativeFrom="paragraph">
                  <wp:posOffset>132715</wp:posOffset>
                </wp:positionV>
                <wp:extent cx="932180" cy="733425"/>
                <wp:effectExtent l="19050" t="19050" r="20320" b="28575"/>
                <wp:wrapNone/>
                <wp:docPr id="1867" name="圓角矩形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67E3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FQC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4AA3C62" id="_x0000_s1203" style="position:absolute;margin-left:111.2pt;margin-top:10.45pt;width:73.4pt;height:57.75pt;z-index:2534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967E37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FQC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4261B027" wp14:editId="38AF90D9">
                <wp:simplePos x="0" y="0"/>
                <wp:positionH relativeFrom="column">
                  <wp:posOffset>4143375</wp:posOffset>
                </wp:positionH>
                <wp:positionV relativeFrom="paragraph">
                  <wp:posOffset>104775</wp:posOffset>
                </wp:positionV>
                <wp:extent cx="932180" cy="770890"/>
                <wp:effectExtent l="19050" t="19050" r="20320" b="10160"/>
                <wp:wrapNone/>
                <wp:docPr id="1868" name="圓角矩形 1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67E37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Ship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261B027" id="圓角矩形 1868" o:spid="_x0000_s1204" style="position:absolute;margin-left:326.25pt;margin-top:8.25pt;width:73.4pt;height:60.7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" filled="f" strokecolor="#00b0f0" strokeweight="2.25pt">
                <v:path arrowok="t"/>
                <v:textbox>
                  <w:txbxContent>
                    <w:p w:rsidR="00A761E4" w:rsidRDefault="00A761E4" w:rsidP="00967E37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Ship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4254B604" wp14:editId="46D7817B">
                <wp:simplePos x="0" y="0"/>
                <wp:positionH relativeFrom="margin">
                  <wp:posOffset>2773045</wp:posOffset>
                </wp:positionH>
                <wp:positionV relativeFrom="paragraph">
                  <wp:posOffset>114935</wp:posOffset>
                </wp:positionV>
                <wp:extent cx="932180" cy="770890"/>
                <wp:effectExtent l="19050" t="19050" r="20320" b="10160"/>
                <wp:wrapNone/>
                <wp:docPr id="1869" name="圓角矩形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67E3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Packing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254B604" id="_x0000_s1205" style="position:absolute;margin-left:218.35pt;margin-top:9.05pt;width:73.4pt;height:60.7pt;z-index:25342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" filled="f" strokecolor="#00b0f0" strokeweight="2.25pt">
                <v:path arrowok="t"/>
                <v:textbox>
                  <w:txbxContent>
                    <w:p w:rsidR="00A761E4" w:rsidRDefault="00A761E4" w:rsidP="00967E37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Packing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548F3734" wp14:editId="1545B8D5">
                <wp:simplePos x="0" y="0"/>
                <wp:positionH relativeFrom="column">
                  <wp:posOffset>35560</wp:posOffset>
                </wp:positionH>
                <wp:positionV relativeFrom="paragraph">
                  <wp:posOffset>153035</wp:posOffset>
                </wp:positionV>
                <wp:extent cx="932180" cy="763270"/>
                <wp:effectExtent l="19050" t="19050" r="20320" b="17780"/>
                <wp:wrapNone/>
                <wp:docPr id="1870" name="圓角矩形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6327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967E3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Final 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48F3734" id="_x0000_s1206" style="position:absolute;margin-left:2.8pt;margin-top:12.05pt;width:73.4pt;height:60.1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" fillcolor="white [3212]" strokecolor="#00b0f0" strokeweight="2.25pt">
                <v:path arrowok="t"/>
                <v:textbox>
                  <w:txbxContent>
                    <w:p w:rsidR="00A761E4" w:rsidRDefault="00A761E4" w:rsidP="00967E37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Final Test</w:t>
                      </w:r>
                    </w:p>
                  </w:txbxContent>
                </v:textbox>
              </v:roundrect>
            </w:pict>
          </mc:Fallback>
        </mc:AlternateContent>
      </w:r>
    </w:p>
    <w:p w:rsidR="00967E37" w:rsidRDefault="00967E37" w:rsidP="00967E37">
      <w:pPr>
        <w:rPr>
          <w:rFonts w:ascii="Calibri" w:hAnsi="Calibri" w:cs="Calibri"/>
          <w:b/>
        </w:rPr>
      </w:pPr>
    </w:p>
    <w:p w:rsidR="00967E37" w:rsidRDefault="00967E37" w:rsidP="00967E37">
      <w:pPr>
        <w:rPr>
          <w:rFonts w:ascii="Calibri" w:hAnsi="Calibri" w:cs="Calibri"/>
          <w:b/>
        </w:rPr>
      </w:pPr>
    </w:p>
    <w:p w:rsidR="00967E37" w:rsidRPr="00967E37" w:rsidRDefault="00967E37" w:rsidP="00967E37"/>
    <w:p w:rsidR="00444C3F" w:rsidRDefault="00C53919" w:rsidP="00ED1ACA">
      <w:pPr>
        <w:pStyle w:val="a"/>
        <w:spacing w:before="180" w:after="180"/>
      </w:pPr>
      <w:bookmarkStart w:id="72" w:name="_Toc62232058"/>
      <w:r>
        <w:t>Test Equipment List o</w:t>
      </w:r>
      <w:r w:rsidR="000C3EA1">
        <w:t xml:space="preserve">f </w:t>
      </w:r>
      <w:r w:rsidR="00967E37">
        <w:t>Burn-In</w:t>
      </w:r>
      <w:bookmarkEnd w:id="7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95"/>
        <w:gridCol w:w="1985"/>
        <w:gridCol w:w="3118"/>
        <w:gridCol w:w="567"/>
        <w:gridCol w:w="3795"/>
      </w:tblGrid>
      <w:tr w:rsidR="00967E37" w:rsidRPr="00303FC2" w:rsidTr="00905298">
        <w:tc>
          <w:tcPr>
            <w:tcW w:w="595" w:type="dxa"/>
          </w:tcPr>
          <w:p w:rsidR="00967E37" w:rsidRPr="002A189E" w:rsidRDefault="00967E37" w:rsidP="00905298">
            <w:pPr>
              <w:jc w:val="center"/>
              <w:rPr>
                <w:rFonts w:ascii="Calibri" w:eastAsia="SimSun" w:hAnsi="Calibri" w:cs="Calibri"/>
                <w:b/>
                <w:i/>
                <w:color w:val="000000"/>
              </w:rPr>
            </w:pPr>
            <w:r w:rsidRPr="002A189E">
              <w:rPr>
                <w:rFonts w:ascii="Calibri" w:eastAsia="SimSun" w:hAnsi="Calibri" w:cs="Calibri"/>
                <w:b/>
                <w:i/>
                <w:color w:val="000000"/>
              </w:rPr>
              <w:t>Item</w:t>
            </w:r>
          </w:p>
        </w:tc>
        <w:tc>
          <w:tcPr>
            <w:tcW w:w="1985" w:type="dxa"/>
          </w:tcPr>
          <w:p w:rsidR="00967E37" w:rsidRPr="002A189E" w:rsidRDefault="00967E37" w:rsidP="00905298">
            <w:pPr>
              <w:jc w:val="center"/>
              <w:rPr>
                <w:rFonts w:ascii="Calibri" w:eastAsia="SimSun" w:hAnsi="Calibri" w:cs="Calibri"/>
                <w:b/>
                <w:i/>
                <w:color w:val="000000"/>
              </w:rPr>
            </w:pPr>
            <w:r w:rsidRPr="002A189E">
              <w:rPr>
                <w:rFonts w:ascii="Calibri" w:eastAsia="SimSun" w:hAnsi="Calibri" w:cs="Calibri"/>
                <w:b/>
                <w:i/>
                <w:color w:val="000000"/>
              </w:rPr>
              <w:t>Equipment</w:t>
            </w:r>
          </w:p>
        </w:tc>
        <w:tc>
          <w:tcPr>
            <w:tcW w:w="3118" w:type="dxa"/>
          </w:tcPr>
          <w:p w:rsidR="00967E37" w:rsidRPr="002A189E" w:rsidRDefault="00967E37" w:rsidP="00905298">
            <w:pPr>
              <w:jc w:val="center"/>
              <w:rPr>
                <w:rFonts w:ascii="Calibri" w:eastAsia="SimSun" w:hAnsi="Calibri" w:cs="Calibri"/>
                <w:b/>
                <w:i/>
                <w:color w:val="000000"/>
              </w:rPr>
            </w:pPr>
            <w:r w:rsidRPr="002A189E">
              <w:rPr>
                <w:rFonts w:ascii="Calibri" w:eastAsia="SimSun" w:hAnsi="Calibri" w:cs="Calibri"/>
                <w:b/>
                <w:i/>
                <w:color w:val="000000"/>
              </w:rPr>
              <w:t>Specification</w:t>
            </w:r>
          </w:p>
        </w:tc>
        <w:tc>
          <w:tcPr>
            <w:tcW w:w="567" w:type="dxa"/>
          </w:tcPr>
          <w:p w:rsidR="00967E37" w:rsidRPr="002A189E" w:rsidRDefault="00967E37" w:rsidP="00905298">
            <w:pPr>
              <w:jc w:val="center"/>
              <w:rPr>
                <w:rFonts w:ascii="Calibri" w:eastAsia="SimSun" w:hAnsi="Calibri" w:cs="Calibri"/>
                <w:b/>
                <w:i/>
                <w:color w:val="000000"/>
              </w:rPr>
            </w:pPr>
            <w:proofErr w:type="spellStart"/>
            <w:r w:rsidRPr="002A189E">
              <w:rPr>
                <w:rFonts w:ascii="Calibri" w:eastAsia="SimSun" w:hAnsi="Calibri" w:cs="Calibri"/>
                <w:b/>
                <w:i/>
                <w:color w:val="000000"/>
              </w:rPr>
              <w:t>Qty</w:t>
            </w:r>
            <w:proofErr w:type="spellEnd"/>
          </w:p>
        </w:tc>
        <w:tc>
          <w:tcPr>
            <w:tcW w:w="3795" w:type="dxa"/>
          </w:tcPr>
          <w:p w:rsidR="00967E37" w:rsidRPr="002A189E" w:rsidRDefault="00967E37" w:rsidP="00905298">
            <w:pPr>
              <w:jc w:val="center"/>
              <w:rPr>
                <w:rFonts w:ascii="Calibri" w:eastAsia="SimSun" w:hAnsi="Calibri" w:cs="Calibri"/>
                <w:b/>
                <w:i/>
                <w:color w:val="000000"/>
              </w:rPr>
            </w:pPr>
            <w:r w:rsidRPr="002A189E">
              <w:rPr>
                <w:rFonts w:ascii="Calibri" w:eastAsia="SimSun" w:hAnsi="Calibri" w:cs="Calibri"/>
                <w:b/>
                <w:i/>
                <w:color w:val="000000"/>
              </w:rPr>
              <w:t>Remark</w:t>
            </w:r>
          </w:p>
        </w:tc>
      </w:tr>
      <w:tr w:rsidR="00F70B63" w:rsidRPr="001F7DE8" w:rsidTr="00F254DF">
        <w:tc>
          <w:tcPr>
            <w:tcW w:w="595" w:type="dxa"/>
            <w:vAlign w:val="center"/>
          </w:tcPr>
          <w:p w:rsidR="00F70B63" w:rsidRPr="00FD6AF9" w:rsidRDefault="00F70B63" w:rsidP="00FD6AF9">
            <w:pPr>
              <w:pStyle w:val="ae"/>
              <w:numPr>
                <w:ilvl w:val="0"/>
                <w:numId w:val="73"/>
              </w:numPr>
              <w:ind w:leftChars="0"/>
              <w:jc w:val="center"/>
              <w:textAlignment w:val="bottom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1985" w:type="dxa"/>
          </w:tcPr>
          <w:p w:rsidR="00F70B63" w:rsidRPr="001F7DE8" w:rsidRDefault="00F70B63" w:rsidP="00F254DF">
            <w:pPr>
              <w:spacing w:line="225" w:lineRule="atLeast"/>
              <w:rPr>
                <w:rFonts w:ascii="Calibri" w:hAnsi="Calibri" w:cs="Calibri"/>
                <w:color w:val="000000"/>
                <w:szCs w:val="22"/>
              </w:rPr>
            </w:pPr>
            <w:r w:rsidRPr="001F7DE8">
              <w:rPr>
                <w:rFonts w:ascii="Calibri" w:hAnsi="Calibri" w:cs="Calibri"/>
                <w:color w:val="000000"/>
                <w:szCs w:val="22"/>
              </w:rPr>
              <w:t xml:space="preserve">PC </w:t>
            </w:r>
          </w:p>
        </w:tc>
        <w:tc>
          <w:tcPr>
            <w:tcW w:w="3118" w:type="dxa"/>
          </w:tcPr>
          <w:p w:rsidR="00805662" w:rsidRPr="00805662" w:rsidRDefault="00F70B63" w:rsidP="00F254DF">
            <w:pPr>
              <w:spacing w:line="225" w:lineRule="atLeast"/>
              <w:rPr>
                <w:rFonts w:ascii="Calibri" w:hAnsi="Calibri" w:cs="Calibri"/>
                <w:color w:val="000000"/>
                <w:szCs w:val="22"/>
              </w:rPr>
            </w:pPr>
            <w:r w:rsidRPr="001F7DE8">
              <w:rPr>
                <w:rFonts w:ascii="Calibri" w:hAnsi="Calibri" w:cs="Calibri"/>
                <w:color w:val="000000"/>
                <w:szCs w:val="22"/>
              </w:rPr>
              <w:t>OS</w:t>
            </w:r>
            <w:r w:rsidRPr="001F7DE8">
              <w:rPr>
                <w:rFonts w:ascii="Calibri" w:hAnsi="Calibri" w:cs="Calibri"/>
                <w:color w:val="000000"/>
                <w:szCs w:val="22"/>
              </w:rPr>
              <w:t>：</w:t>
            </w:r>
            <w:r w:rsidRPr="001F7DE8">
              <w:rPr>
                <w:rFonts w:ascii="Calibri" w:hAnsi="Calibri" w:cs="Calibri"/>
                <w:color w:val="000000"/>
                <w:szCs w:val="22"/>
              </w:rPr>
              <w:t xml:space="preserve">Windows win 10 64bit </w:t>
            </w:r>
          </w:p>
        </w:tc>
        <w:tc>
          <w:tcPr>
            <w:tcW w:w="567" w:type="dxa"/>
          </w:tcPr>
          <w:p w:rsidR="00F70B63" w:rsidRPr="001F7DE8" w:rsidRDefault="00F70B63" w:rsidP="00F254DF">
            <w:pPr>
              <w:spacing w:line="225" w:lineRule="atLeast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1F7DE8">
              <w:rPr>
                <w:rFonts w:ascii="Calibri" w:hAnsi="Calibri" w:cs="Calibri"/>
                <w:color w:val="000000"/>
                <w:szCs w:val="22"/>
              </w:rPr>
              <w:t xml:space="preserve">1 </w:t>
            </w:r>
          </w:p>
        </w:tc>
        <w:tc>
          <w:tcPr>
            <w:tcW w:w="3795" w:type="dxa"/>
            <w:vAlign w:val="center"/>
          </w:tcPr>
          <w:p w:rsidR="00F70B63" w:rsidRPr="001F7DE8" w:rsidRDefault="00805662" w:rsidP="00F254DF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eastAsiaTheme="minorEastAsia" w:hAnsi="Calibri" w:cs="Calibri"/>
                <w:szCs w:val="22"/>
              </w:rPr>
              <w:t>Driver:</w:t>
            </w:r>
            <w:r>
              <w:rPr>
                <w:rFonts w:ascii="Calibri" w:eastAsiaTheme="minorEastAsia" w:hAnsi="Calibri" w:cs="Calibri" w:hint="eastAsia"/>
                <w:szCs w:val="22"/>
              </w:rPr>
              <w:t xml:space="preserve"> </w:t>
            </w:r>
            <w:r w:rsidRPr="00A94325">
              <w:rPr>
                <w:rFonts w:ascii="Calibri" w:eastAsiaTheme="minorEastAsia" w:hAnsi="Calibri" w:cs="Calibri" w:hint="eastAsia"/>
                <w:szCs w:val="22"/>
                <w:highlight w:val="yellow"/>
              </w:rPr>
              <w:t>CP210x_Universal</w:t>
            </w:r>
            <w:r>
              <w:rPr>
                <w:rFonts w:ascii="Calibri" w:eastAsiaTheme="minorEastAsia" w:hAnsi="Calibri" w:cs="Calibri" w:hint="eastAsia"/>
                <w:szCs w:val="22"/>
              </w:rPr>
              <w:t xml:space="preserve"> Driver</w:t>
            </w:r>
          </w:p>
        </w:tc>
      </w:tr>
      <w:tr w:rsidR="00F70B63" w:rsidRPr="001F7DE8" w:rsidTr="00905298">
        <w:tc>
          <w:tcPr>
            <w:tcW w:w="595" w:type="dxa"/>
            <w:vAlign w:val="center"/>
          </w:tcPr>
          <w:p w:rsidR="00F70B63" w:rsidRPr="00FD6AF9" w:rsidRDefault="00F70B63" w:rsidP="00FD6AF9">
            <w:pPr>
              <w:pStyle w:val="ae"/>
              <w:numPr>
                <w:ilvl w:val="0"/>
                <w:numId w:val="73"/>
              </w:numPr>
              <w:ind w:leftChars="0"/>
              <w:jc w:val="center"/>
              <w:textAlignment w:val="bottom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1985" w:type="dxa"/>
          </w:tcPr>
          <w:p w:rsidR="00F70B63" w:rsidRPr="001F7DE8" w:rsidRDefault="00F70B63" w:rsidP="00F70B63">
            <w:pPr>
              <w:spacing w:line="225" w:lineRule="atLeas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PSU</w:t>
            </w:r>
          </w:p>
        </w:tc>
        <w:tc>
          <w:tcPr>
            <w:tcW w:w="3118" w:type="dxa"/>
          </w:tcPr>
          <w:p w:rsidR="00F70B63" w:rsidRPr="001F7DE8" w:rsidRDefault="00F70B63" w:rsidP="00F70B63">
            <w:pPr>
              <w:spacing w:line="225" w:lineRule="atLeas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12V DC Power for DUT</w:t>
            </w:r>
          </w:p>
        </w:tc>
        <w:tc>
          <w:tcPr>
            <w:tcW w:w="567" w:type="dxa"/>
          </w:tcPr>
          <w:p w:rsidR="00F70B63" w:rsidRPr="001F7DE8" w:rsidRDefault="00F70B63" w:rsidP="00F70B63">
            <w:pPr>
              <w:spacing w:line="225" w:lineRule="atLeast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1F7DE8">
              <w:rPr>
                <w:rFonts w:ascii="Calibri" w:hAnsi="Calibri" w:cs="Calibri"/>
                <w:color w:val="000000"/>
                <w:szCs w:val="22"/>
              </w:rPr>
              <w:t xml:space="preserve">1 </w:t>
            </w:r>
          </w:p>
        </w:tc>
        <w:tc>
          <w:tcPr>
            <w:tcW w:w="3795" w:type="dxa"/>
            <w:vAlign w:val="center"/>
          </w:tcPr>
          <w:p w:rsidR="00F70B63" w:rsidRPr="001F7DE8" w:rsidRDefault="00F70B63" w:rsidP="00F70B63">
            <w:pPr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F70B63" w:rsidRPr="00303FC2" w:rsidTr="00905298">
        <w:trPr>
          <w:cantSplit/>
          <w:trHeight w:val="140"/>
        </w:trPr>
        <w:tc>
          <w:tcPr>
            <w:tcW w:w="595" w:type="dxa"/>
            <w:vAlign w:val="center"/>
          </w:tcPr>
          <w:p w:rsidR="00F70B63" w:rsidRPr="00FD6AF9" w:rsidRDefault="00F70B63" w:rsidP="00FD6AF9">
            <w:pPr>
              <w:pStyle w:val="ae"/>
              <w:numPr>
                <w:ilvl w:val="0"/>
                <w:numId w:val="73"/>
              </w:numPr>
              <w:ind w:leftChars="0"/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1985" w:type="dxa"/>
            <w:vAlign w:val="center"/>
          </w:tcPr>
          <w:p w:rsidR="00F70B63" w:rsidRPr="00303FC2" w:rsidRDefault="00F70B63" w:rsidP="00F70B63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P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>ower Cable</w:t>
            </w:r>
          </w:p>
        </w:tc>
        <w:tc>
          <w:tcPr>
            <w:tcW w:w="3118" w:type="dxa"/>
            <w:vAlign w:val="center"/>
          </w:tcPr>
          <w:p w:rsidR="00D6250C" w:rsidRPr="00303FC2" w:rsidRDefault="00F70B63" w:rsidP="00F70B63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Cs w:val="22"/>
              </w:rPr>
              <w:t>Sata</w:t>
            </w:r>
            <w:proofErr w:type="spellEnd"/>
            <w:r>
              <w:rPr>
                <w:rFonts w:ascii="Calibri" w:hAnsi="Calibri" w:cs="Calibri"/>
                <w:color w:val="000000"/>
                <w:szCs w:val="22"/>
              </w:rPr>
              <w:t xml:space="preserve"> to </w:t>
            </w:r>
            <w:proofErr w:type="spellStart"/>
            <w:r>
              <w:rPr>
                <w:rFonts w:ascii="Calibri" w:hAnsi="Calibri" w:cs="Calibri"/>
                <w:color w:val="000000"/>
                <w:szCs w:val="22"/>
              </w:rPr>
              <w:t>PCIe</w:t>
            </w:r>
            <w:proofErr w:type="spellEnd"/>
            <w:r>
              <w:rPr>
                <w:rFonts w:ascii="Calibri" w:hAnsi="Calibri" w:cs="Calibri"/>
                <w:color w:val="000000"/>
                <w:szCs w:val="22"/>
              </w:rPr>
              <w:t xml:space="preserve"> Power cable</w:t>
            </w:r>
          </w:p>
        </w:tc>
        <w:tc>
          <w:tcPr>
            <w:tcW w:w="567" w:type="dxa"/>
            <w:vAlign w:val="center"/>
          </w:tcPr>
          <w:p w:rsidR="00F70B63" w:rsidRPr="00303FC2" w:rsidRDefault="00F70B63" w:rsidP="00F70B63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303FC2">
              <w:rPr>
                <w:rFonts w:ascii="Calibri" w:hAnsi="Calibri" w:cs="Calibri"/>
                <w:color w:val="000000"/>
                <w:szCs w:val="22"/>
              </w:rPr>
              <w:t>1</w:t>
            </w:r>
          </w:p>
        </w:tc>
        <w:tc>
          <w:tcPr>
            <w:tcW w:w="3795" w:type="dxa"/>
          </w:tcPr>
          <w:p w:rsidR="00F70B63" w:rsidRPr="00303FC2" w:rsidRDefault="00D6250C" w:rsidP="00F70B63">
            <w:pPr>
              <w:rPr>
                <w:rFonts w:ascii="Calibri" w:eastAsia="SimSun" w:hAnsi="Calibri" w:cs="Calibri"/>
                <w:color w:val="000000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76E0221D" wp14:editId="1EA81F3E">
                  <wp:extent cx="886731" cy="958292"/>
                  <wp:effectExtent l="0" t="0" r="8890" b="0"/>
                  <wp:docPr id="1824" name="圖片 18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107" cy="977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B63" w:rsidRPr="00303FC2" w:rsidTr="00905298">
        <w:trPr>
          <w:cantSplit/>
          <w:trHeight w:val="140"/>
        </w:trPr>
        <w:tc>
          <w:tcPr>
            <w:tcW w:w="595" w:type="dxa"/>
            <w:vAlign w:val="center"/>
          </w:tcPr>
          <w:p w:rsidR="00F70B63" w:rsidRPr="00FD6AF9" w:rsidRDefault="00F70B63" w:rsidP="00FD6AF9">
            <w:pPr>
              <w:pStyle w:val="ae"/>
              <w:numPr>
                <w:ilvl w:val="0"/>
                <w:numId w:val="73"/>
              </w:numPr>
              <w:ind w:leftChars="0"/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1985" w:type="dxa"/>
            <w:vAlign w:val="center"/>
          </w:tcPr>
          <w:p w:rsidR="00F70B63" w:rsidRPr="00303FC2" w:rsidRDefault="00F70B63" w:rsidP="00F70B63">
            <w:pPr>
              <w:rPr>
                <w:rFonts w:ascii="Calibri" w:hAnsi="Calibri" w:cs="Calibri"/>
                <w:color w:val="000000"/>
                <w:szCs w:val="22"/>
              </w:rPr>
            </w:pPr>
            <w:r w:rsidRPr="00303FC2">
              <w:rPr>
                <w:rFonts w:ascii="Calibri" w:hAnsi="Calibri" w:cs="Calibri"/>
                <w:color w:val="000000"/>
                <w:szCs w:val="22"/>
              </w:rPr>
              <w:t>Barcode Scanner</w:t>
            </w:r>
          </w:p>
        </w:tc>
        <w:tc>
          <w:tcPr>
            <w:tcW w:w="3118" w:type="dxa"/>
            <w:vAlign w:val="center"/>
          </w:tcPr>
          <w:p w:rsidR="00F70B63" w:rsidRPr="00303FC2" w:rsidRDefault="00F70B63" w:rsidP="00F70B63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2D</w:t>
            </w:r>
          </w:p>
        </w:tc>
        <w:tc>
          <w:tcPr>
            <w:tcW w:w="567" w:type="dxa"/>
            <w:vAlign w:val="center"/>
          </w:tcPr>
          <w:p w:rsidR="00F70B63" w:rsidRPr="00303FC2" w:rsidRDefault="00F70B63" w:rsidP="00F70B63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1</w:t>
            </w:r>
          </w:p>
        </w:tc>
        <w:tc>
          <w:tcPr>
            <w:tcW w:w="3795" w:type="dxa"/>
          </w:tcPr>
          <w:p w:rsidR="00F70B63" w:rsidRPr="00303FC2" w:rsidRDefault="00F70B63" w:rsidP="00F70B63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  <w:tr w:rsidR="00F70B63" w:rsidRPr="00303FC2" w:rsidTr="00F70B63">
        <w:trPr>
          <w:cantSplit/>
          <w:trHeight w:val="140"/>
        </w:trPr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70B63" w:rsidRPr="00FD6AF9" w:rsidRDefault="00F70B63" w:rsidP="00FD6AF9">
            <w:pPr>
              <w:pStyle w:val="ae"/>
              <w:numPr>
                <w:ilvl w:val="0"/>
                <w:numId w:val="73"/>
              </w:numPr>
              <w:ind w:leftChars="0"/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70B63" w:rsidRDefault="00F70B63" w:rsidP="00F70B63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RJ45</w:t>
            </w:r>
            <w:r>
              <w:rPr>
                <w:rFonts w:ascii="Calibri" w:hAnsi="Calibri" w:cs="Calibri"/>
                <w:color w:val="000000"/>
                <w:szCs w:val="22"/>
              </w:rPr>
              <w:t xml:space="preserve"> Cable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70B63" w:rsidRDefault="00F70B63" w:rsidP="00F70B63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Ethernet Cable 3m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70B63" w:rsidRDefault="00F70B63" w:rsidP="00F70B63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1</w:t>
            </w:r>
          </w:p>
        </w:tc>
        <w:tc>
          <w:tcPr>
            <w:tcW w:w="3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0B63" w:rsidRPr="00303FC2" w:rsidRDefault="00F70B63" w:rsidP="00F70B63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  <w:tr w:rsidR="008403F0" w:rsidRPr="00303FC2" w:rsidTr="00F70B63">
        <w:trPr>
          <w:cantSplit/>
          <w:trHeight w:val="140"/>
        </w:trPr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03F0" w:rsidRPr="00FD6AF9" w:rsidRDefault="008403F0" w:rsidP="00FD6AF9">
            <w:pPr>
              <w:pStyle w:val="ae"/>
              <w:numPr>
                <w:ilvl w:val="0"/>
                <w:numId w:val="73"/>
              </w:numPr>
              <w:ind w:leftChars="0"/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03F0" w:rsidRDefault="008403F0" w:rsidP="00F70B63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J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>umper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03F0" w:rsidRDefault="008403F0" w:rsidP="00F70B63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2.0 mm jumper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03F0" w:rsidRDefault="008403F0" w:rsidP="00F70B63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1</w:t>
            </w:r>
          </w:p>
        </w:tc>
        <w:tc>
          <w:tcPr>
            <w:tcW w:w="3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03F0" w:rsidRPr="00303FC2" w:rsidRDefault="008403F0" w:rsidP="00F70B63">
            <w:pPr>
              <w:rPr>
                <w:rFonts w:ascii="Calibri" w:eastAsia="SimSun" w:hAnsi="Calibri" w:cs="Calibri"/>
                <w:color w:val="000000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1037C3E4" wp14:editId="67775203">
                  <wp:extent cx="1351722" cy="837009"/>
                  <wp:effectExtent l="0" t="0" r="1270" b="1270"/>
                  <wp:docPr id="197" name="圖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287" cy="846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BB0" w:rsidRPr="00303FC2" w:rsidTr="00F70B63">
        <w:trPr>
          <w:cantSplit/>
          <w:trHeight w:val="140"/>
        </w:trPr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6BB0" w:rsidRPr="00FD6AF9" w:rsidRDefault="00276BB0" w:rsidP="00FD6AF9">
            <w:pPr>
              <w:pStyle w:val="ae"/>
              <w:numPr>
                <w:ilvl w:val="0"/>
                <w:numId w:val="73"/>
              </w:numPr>
              <w:ind w:leftChars="0"/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6BB0" w:rsidRDefault="00276BB0" w:rsidP="00F70B63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USB HUB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6BB0" w:rsidRDefault="00276BB0" w:rsidP="00F70B63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6BB0" w:rsidRDefault="00276BB0" w:rsidP="00F70B63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3</w:t>
            </w:r>
            <w:r>
              <w:rPr>
                <w:rFonts w:ascii="Calibri" w:hAnsi="Calibri" w:cs="Calibri"/>
                <w:color w:val="000000"/>
                <w:szCs w:val="22"/>
              </w:rPr>
              <w:t>*8</w:t>
            </w:r>
          </w:p>
        </w:tc>
        <w:tc>
          <w:tcPr>
            <w:tcW w:w="3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76BB0" w:rsidRPr="00303FC2" w:rsidRDefault="00276BB0" w:rsidP="00F70B63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  <w:tr w:rsidR="00276BB0" w:rsidRPr="00303FC2" w:rsidTr="00F70B63">
        <w:trPr>
          <w:cantSplit/>
          <w:trHeight w:val="140"/>
        </w:trPr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6BB0" w:rsidRPr="00FD6AF9" w:rsidRDefault="00276BB0" w:rsidP="00FD6AF9">
            <w:pPr>
              <w:pStyle w:val="ae"/>
              <w:numPr>
                <w:ilvl w:val="0"/>
                <w:numId w:val="73"/>
              </w:numPr>
              <w:ind w:leftChars="0"/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6BB0" w:rsidRDefault="00276BB0" w:rsidP="00F70B63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Ethernet </w:t>
            </w:r>
            <w:r>
              <w:rPr>
                <w:rFonts w:ascii="Calibri" w:hAnsi="Calibri" w:cs="Calibri"/>
                <w:color w:val="000000"/>
                <w:szCs w:val="22"/>
              </w:rPr>
              <w:t>HUB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6BB0" w:rsidRDefault="00276BB0" w:rsidP="00F70B63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6BB0" w:rsidRDefault="00276BB0" w:rsidP="00F70B63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3*8</w:t>
            </w:r>
          </w:p>
        </w:tc>
        <w:tc>
          <w:tcPr>
            <w:tcW w:w="3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76BB0" w:rsidRPr="00303FC2" w:rsidRDefault="00276BB0" w:rsidP="00F70B63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</w:tbl>
    <w:p w:rsidR="00967E37" w:rsidRPr="00967E37" w:rsidRDefault="00967E37" w:rsidP="00967E37"/>
    <w:p w:rsidR="001853CA" w:rsidRPr="00C309AF" w:rsidRDefault="00C53919" w:rsidP="00ED1ACA">
      <w:pPr>
        <w:pStyle w:val="a"/>
        <w:spacing w:before="180" w:after="180"/>
      </w:pPr>
      <w:bookmarkStart w:id="73" w:name="_Toc62232059"/>
      <w:r>
        <w:rPr>
          <w:rFonts w:hint="eastAsia"/>
        </w:rPr>
        <w:t>List o</w:t>
      </w:r>
      <w:r w:rsidR="000C3EA1">
        <w:rPr>
          <w:rFonts w:hint="eastAsia"/>
        </w:rPr>
        <w:t>f Test</w:t>
      </w:r>
      <w:r w:rsidR="00C309AF">
        <w:rPr>
          <w:rFonts w:hint="eastAsia"/>
        </w:rPr>
        <w:t xml:space="preserve"> I</w:t>
      </w:r>
      <w:r w:rsidR="000C3EA1">
        <w:rPr>
          <w:rFonts w:hint="eastAsia"/>
        </w:rPr>
        <w:t>tems</w:t>
      </w:r>
      <w:bookmarkEnd w:id="7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59"/>
        <w:gridCol w:w="2271"/>
        <w:gridCol w:w="4536"/>
        <w:gridCol w:w="2410"/>
      </w:tblGrid>
      <w:tr w:rsidR="00AE3404" w:rsidRPr="00303FC2" w:rsidTr="00514AE6">
        <w:tc>
          <w:tcPr>
            <w:tcW w:w="559" w:type="dxa"/>
          </w:tcPr>
          <w:p w:rsidR="00AE3404" w:rsidRPr="00B6612C" w:rsidRDefault="00AE3404" w:rsidP="007A03E5">
            <w:pPr>
              <w:rPr>
                <w:rFonts w:ascii="Calibri" w:eastAsia="SimSun" w:hAnsi="Calibri" w:cs="Calibri"/>
                <w:b/>
                <w:color w:val="000000"/>
                <w:szCs w:val="22"/>
              </w:rPr>
            </w:pPr>
            <w:r w:rsidRPr="00B6612C">
              <w:rPr>
                <w:rFonts w:ascii="Calibri" w:eastAsia="SimSun" w:hAnsi="Calibri" w:cs="Calibri"/>
                <w:b/>
                <w:color w:val="000000"/>
                <w:szCs w:val="22"/>
              </w:rPr>
              <w:t>Item</w:t>
            </w:r>
          </w:p>
        </w:tc>
        <w:tc>
          <w:tcPr>
            <w:tcW w:w="2271" w:type="dxa"/>
          </w:tcPr>
          <w:p w:rsidR="00AE3404" w:rsidRPr="00B6612C" w:rsidRDefault="00AE3404" w:rsidP="007A03E5">
            <w:pPr>
              <w:rPr>
                <w:rFonts w:ascii="Calibri" w:eastAsiaTheme="minorEastAsia" w:hAnsi="Calibri" w:cs="Calibri"/>
                <w:b/>
                <w:color w:val="000000"/>
                <w:szCs w:val="22"/>
              </w:rPr>
            </w:pPr>
            <w:r w:rsidRPr="00B6612C">
              <w:rPr>
                <w:rFonts w:ascii="Calibri" w:eastAsiaTheme="minorEastAsia" w:hAnsi="Calibri" w:cs="Calibri"/>
                <w:b/>
                <w:color w:val="000000"/>
                <w:szCs w:val="22"/>
              </w:rPr>
              <w:t>Test Feature</w:t>
            </w:r>
          </w:p>
        </w:tc>
        <w:tc>
          <w:tcPr>
            <w:tcW w:w="4536" w:type="dxa"/>
          </w:tcPr>
          <w:p w:rsidR="00AE3404" w:rsidRPr="00B6612C" w:rsidRDefault="00AE3404" w:rsidP="007A03E5">
            <w:pPr>
              <w:rPr>
                <w:rFonts w:ascii="Calibri" w:eastAsiaTheme="minorEastAsia" w:hAnsi="Calibri" w:cs="Calibri"/>
                <w:b/>
                <w:color w:val="000000"/>
                <w:szCs w:val="22"/>
              </w:rPr>
            </w:pPr>
            <w:r w:rsidRPr="00B6612C">
              <w:rPr>
                <w:rFonts w:ascii="Calibri" w:eastAsiaTheme="minorEastAsia" w:hAnsi="Calibri" w:cs="Calibri"/>
                <w:b/>
                <w:color w:val="000000"/>
                <w:szCs w:val="22"/>
              </w:rPr>
              <w:t>Detailed Description</w:t>
            </w:r>
          </w:p>
        </w:tc>
        <w:tc>
          <w:tcPr>
            <w:tcW w:w="2410" w:type="dxa"/>
          </w:tcPr>
          <w:p w:rsidR="00AE3404" w:rsidRPr="00B6612C" w:rsidRDefault="00AE3404" w:rsidP="007A03E5">
            <w:pPr>
              <w:rPr>
                <w:rFonts w:ascii="Calibri" w:eastAsia="SimSun" w:hAnsi="Calibri" w:cs="Calibri"/>
                <w:b/>
                <w:color w:val="000000"/>
                <w:szCs w:val="22"/>
              </w:rPr>
            </w:pPr>
            <w:r w:rsidRPr="00B6612C">
              <w:rPr>
                <w:rFonts w:ascii="Calibri" w:eastAsia="SimSun" w:hAnsi="Calibri" w:cs="Calibri"/>
                <w:b/>
                <w:color w:val="000000"/>
                <w:szCs w:val="22"/>
              </w:rPr>
              <w:t>Remark</w:t>
            </w:r>
          </w:p>
        </w:tc>
      </w:tr>
      <w:tr w:rsidR="006F45EB" w:rsidRPr="00303FC2" w:rsidTr="006F45EB">
        <w:tc>
          <w:tcPr>
            <w:tcW w:w="559" w:type="dxa"/>
          </w:tcPr>
          <w:p w:rsidR="006F45EB" w:rsidRPr="001475AC" w:rsidRDefault="006F45EB" w:rsidP="001475AC">
            <w:pPr>
              <w:pStyle w:val="ae"/>
              <w:numPr>
                <w:ilvl w:val="0"/>
                <w:numId w:val="74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271" w:type="dxa"/>
          </w:tcPr>
          <w:p w:rsidR="006F45EB" w:rsidRPr="00243EDF" w:rsidRDefault="006F45EB" w:rsidP="006F45EB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 xml:space="preserve">Check DIP SW3 setting </w:t>
            </w:r>
          </w:p>
        </w:tc>
        <w:tc>
          <w:tcPr>
            <w:tcW w:w="4536" w:type="dxa"/>
          </w:tcPr>
          <w:p w:rsidR="006F45EB" w:rsidRDefault="006F45EB" w:rsidP="006F45EB">
            <w:pPr>
              <w:spacing w:line="225" w:lineRule="atLeast"/>
              <w:rPr>
                <w:rFonts w:ascii="Calibri" w:hAnsi="Calibri" w:cs="Calibri"/>
                <w:color w:val="000000" w:themeColor="text1"/>
                <w:szCs w:val="22"/>
              </w:rPr>
            </w:pPr>
            <w:r>
              <w:rPr>
                <w:rFonts w:ascii="Calibri" w:hAnsi="Calibri" w:cs="Calibri" w:hint="eastAsia"/>
                <w:color w:val="000000" w:themeColor="text1"/>
                <w:szCs w:val="22"/>
              </w:rPr>
              <w:t xml:space="preserve">Booting up from </w:t>
            </w:r>
            <w:proofErr w:type="spellStart"/>
            <w:r>
              <w:rPr>
                <w:rFonts w:ascii="Calibri" w:hAnsi="Calibri" w:cs="Calibri" w:hint="eastAsia"/>
                <w:color w:val="000000" w:themeColor="text1"/>
                <w:szCs w:val="22"/>
              </w:rPr>
              <w:t>eMMC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22"/>
              </w:rPr>
              <w:t>, SW3 setting as below:</w:t>
            </w:r>
          </w:p>
          <w:p w:rsidR="006F45EB" w:rsidRDefault="006F45EB" w:rsidP="006F45E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 w:themeColor="text1"/>
                <w:szCs w:val="22"/>
              </w:rPr>
              <w:t xml:space="preserve">10    /9   /8    /7      /6   /5     /4  </w:t>
            </w:r>
            <w:r w:rsidR="00405B26">
              <w:rPr>
                <w:rFonts w:ascii="Calibri" w:hAnsi="Calibri" w:cs="Calibri"/>
                <w:color w:val="000000" w:themeColor="text1"/>
                <w:szCs w:val="22"/>
              </w:rPr>
              <w:t xml:space="preserve"> /3     /2     /1 OFF/ON/OFF/ON</w:t>
            </w:r>
            <w:r>
              <w:rPr>
                <w:rFonts w:ascii="Calibri" w:hAnsi="Calibri" w:cs="Calibri"/>
                <w:color w:val="000000" w:themeColor="text1"/>
                <w:szCs w:val="22"/>
              </w:rPr>
              <w:t>/ON/OFF/ON/OFF/OFF/ON</w:t>
            </w:r>
          </w:p>
        </w:tc>
        <w:tc>
          <w:tcPr>
            <w:tcW w:w="2410" w:type="dxa"/>
          </w:tcPr>
          <w:p w:rsidR="001475AC" w:rsidRPr="0088646F" w:rsidRDefault="001475AC" w:rsidP="006F45E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15.2.1.1</w:t>
            </w:r>
          </w:p>
        </w:tc>
      </w:tr>
      <w:tr w:rsidR="001475AC" w:rsidRPr="00303FC2" w:rsidTr="00514AE6">
        <w:tc>
          <w:tcPr>
            <w:tcW w:w="559" w:type="dxa"/>
            <w:vAlign w:val="center"/>
          </w:tcPr>
          <w:p w:rsidR="001475AC" w:rsidRPr="001475AC" w:rsidRDefault="001475AC" w:rsidP="001475AC">
            <w:pPr>
              <w:pStyle w:val="ae"/>
              <w:numPr>
                <w:ilvl w:val="0"/>
                <w:numId w:val="74"/>
              </w:numPr>
              <w:ind w:leftChars="0"/>
              <w:jc w:val="center"/>
              <w:textAlignment w:val="bottom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2271" w:type="dxa"/>
          </w:tcPr>
          <w:p w:rsidR="001475AC" w:rsidRDefault="008403F0" w:rsidP="001475AC">
            <w:pPr>
              <w:pStyle w:val="Default"/>
            </w:pPr>
            <w:r>
              <w:t>Insert the jumper on J5</w:t>
            </w:r>
          </w:p>
        </w:tc>
        <w:tc>
          <w:tcPr>
            <w:tcW w:w="4536" w:type="dxa"/>
          </w:tcPr>
          <w:p w:rsidR="001475AC" w:rsidRPr="004E7D13" w:rsidRDefault="008403F0" w:rsidP="001475A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Inserting the 2.0 jumper on J5</w:t>
            </w:r>
          </w:p>
        </w:tc>
        <w:tc>
          <w:tcPr>
            <w:tcW w:w="2410" w:type="dxa"/>
            <w:vAlign w:val="center"/>
          </w:tcPr>
          <w:p w:rsidR="001475AC" w:rsidRPr="001475AC" w:rsidRDefault="001475AC" w:rsidP="001475AC">
            <w:pPr>
              <w:rPr>
                <w:rFonts w:ascii="Calibri" w:hAnsi="Calibri" w:cs="Calibri"/>
              </w:rPr>
            </w:pPr>
            <w:r w:rsidRPr="001475AC">
              <w:rPr>
                <w:rFonts w:ascii="Calibri" w:hAnsi="Calibri" w:cs="Calibri"/>
              </w:rPr>
              <w:t>15.2.1.2</w:t>
            </w:r>
          </w:p>
        </w:tc>
      </w:tr>
      <w:tr w:rsidR="006F45EB" w:rsidRPr="00303FC2" w:rsidTr="00514AE6">
        <w:trPr>
          <w:cantSplit/>
          <w:trHeight w:val="140"/>
        </w:trPr>
        <w:tc>
          <w:tcPr>
            <w:tcW w:w="559" w:type="dxa"/>
          </w:tcPr>
          <w:p w:rsidR="006F45EB" w:rsidRPr="001475AC" w:rsidRDefault="006F45EB" w:rsidP="001475AC">
            <w:pPr>
              <w:pStyle w:val="ae"/>
              <w:numPr>
                <w:ilvl w:val="0"/>
                <w:numId w:val="74"/>
              </w:numPr>
              <w:ind w:leftChars="0"/>
              <w:jc w:val="center"/>
              <w:rPr>
                <w:color w:val="000000" w:themeColor="text1"/>
              </w:rPr>
            </w:pPr>
          </w:p>
        </w:tc>
        <w:tc>
          <w:tcPr>
            <w:tcW w:w="2271" w:type="dxa"/>
          </w:tcPr>
          <w:p w:rsidR="006F45EB" w:rsidRPr="00243EDF" w:rsidRDefault="008403F0" w:rsidP="00311E2A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 xml:space="preserve">Power on </w:t>
            </w:r>
            <w:r w:rsidR="00311E2A"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DUT</w:t>
            </w:r>
          </w:p>
        </w:tc>
        <w:tc>
          <w:tcPr>
            <w:tcW w:w="4536" w:type="dxa"/>
          </w:tcPr>
          <w:p w:rsidR="006F45EB" w:rsidRDefault="008403F0" w:rsidP="008403F0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DUT will enter the infinite burn-in test mode when the jumper is inserted on J5, then power on the DUT.</w:t>
            </w:r>
          </w:p>
        </w:tc>
        <w:tc>
          <w:tcPr>
            <w:tcW w:w="2410" w:type="dxa"/>
          </w:tcPr>
          <w:p w:rsidR="006F45EB" w:rsidRPr="0088646F" w:rsidRDefault="001475AC" w:rsidP="001475A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15.2.1.</w:t>
            </w:r>
            <w:r w:rsidR="003F0503">
              <w:rPr>
                <w:rFonts w:ascii="Calibri" w:hAnsi="Calibri" w:cs="Calibri"/>
              </w:rPr>
              <w:t>3</w:t>
            </w:r>
          </w:p>
        </w:tc>
      </w:tr>
      <w:tr w:rsidR="008403F0" w:rsidRPr="00303FC2" w:rsidTr="00514AE6">
        <w:trPr>
          <w:cantSplit/>
          <w:trHeight w:val="140"/>
        </w:trPr>
        <w:tc>
          <w:tcPr>
            <w:tcW w:w="559" w:type="dxa"/>
          </w:tcPr>
          <w:p w:rsidR="008403F0" w:rsidRPr="001475AC" w:rsidRDefault="008403F0" w:rsidP="001475AC">
            <w:pPr>
              <w:pStyle w:val="ae"/>
              <w:numPr>
                <w:ilvl w:val="0"/>
                <w:numId w:val="74"/>
              </w:numPr>
              <w:ind w:leftChars="0"/>
              <w:jc w:val="center"/>
              <w:rPr>
                <w:color w:val="000000" w:themeColor="text1"/>
              </w:rPr>
            </w:pPr>
          </w:p>
        </w:tc>
        <w:tc>
          <w:tcPr>
            <w:tcW w:w="2271" w:type="dxa"/>
          </w:tcPr>
          <w:p w:rsidR="008403F0" w:rsidRDefault="003F0503" w:rsidP="006F45EB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Test Pass Criteria</w:t>
            </w:r>
          </w:p>
        </w:tc>
        <w:tc>
          <w:tcPr>
            <w:tcW w:w="4536" w:type="dxa"/>
          </w:tcPr>
          <w:p w:rsidR="008403F0" w:rsidRDefault="007F40D8" w:rsidP="003F0503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Running: LED (LD2) is blink</w:t>
            </w:r>
          </w:p>
          <w:p w:rsidR="007F40D8" w:rsidRDefault="007F40D8" w:rsidP="003F0503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Finish: LED (LD2) is dark.</w:t>
            </w:r>
          </w:p>
          <w:p w:rsidR="007F40D8" w:rsidRDefault="007F40D8" w:rsidP="003F0503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Failed: LED (LD2) is light.</w:t>
            </w:r>
          </w:p>
          <w:p w:rsidR="007F40D8" w:rsidRDefault="007F40D8" w:rsidP="003F0503">
            <w:pPr>
              <w:rPr>
                <w:rFonts w:ascii="Calibri" w:hAnsi="Calibri" w:cs="Calibri"/>
              </w:rPr>
            </w:pPr>
          </w:p>
        </w:tc>
        <w:tc>
          <w:tcPr>
            <w:tcW w:w="2410" w:type="dxa"/>
          </w:tcPr>
          <w:p w:rsidR="008403F0" w:rsidRPr="000C6D2E" w:rsidRDefault="000C6D2E" w:rsidP="001475A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15.2.1.</w:t>
            </w:r>
            <w:r w:rsidR="003F0503">
              <w:rPr>
                <w:rFonts w:ascii="Calibri" w:hAnsi="Calibri" w:cs="Calibri"/>
              </w:rPr>
              <w:t>4</w:t>
            </w:r>
          </w:p>
        </w:tc>
      </w:tr>
    </w:tbl>
    <w:p w:rsidR="006F45EB" w:rsidRDefault="00D20D53" w:rsidP="006F45EB">
      <w:pPr>
        <w:pStyle w:val="a0"/>
      </w:pPr>
      <w:r>
        <w:t>Test Items screenshot</w:t>
      </w:r>
    </w:p>
    <w:p w:rsidR="004812EA" w:rsidRDefault="004812EA" w:rsidP="00634EBE">
      <w:pPr>
        <w:pStyle w:val="a1"/>
      </w:pPr>
      <w:r>
        <w:t>SW3 DIP switch setting(on DUT)</w:t>
      </w:r>
    </w:p>
    <w:p w:rsidR="004812EA" w:rsidRPr="00BE7215" w:rsidRDefault="004812EA" w:rsidP="004812EA">
      <w:pPr>
        <w:ind w:left="960"/>
      </w:pPr>
      <w:r>
        <w:rPr>
          <w:rFonts w:hint="eastAsia"/>
        </w:rPr>
        <w:t>If the system can</w:t>
      </w:r>
      <w:r>
        <w:t xml:space="preserve">’t boot up, then please disassemble the </w:t>
      </w:r>
      <w:proofErr w:type="spellStart"/>
      <w:r>
        <w:t>HeatSink</w:t>
      </w:r>
      <w:proofErr w:type="spellEnd"/>
      <w:r>
        <w:t xml:space="preserve"> and check the SW3 configuration. </w:t>
      </w:r>
    </w:p>
    <w:p w:rsidR="00BD15C5" w:rsidRDefault="00BD15C5" w:rsidP="00BD15C5">
      <w:pPr>
        <w:ind w:left="480" w:firstLine="480"/>
        <w:rPr>
          <w:rFonts w:ascii="Calibri" w:hAnsi="Calibri" w:cs="Calibri"/>
          <w:color w:val="000000" w:themeColor="text1"/>
          <w:szCs w:val="22"/>
        </w:rPr>
      </w:pPr>
      <w:r>
        <w:rPr>
          <w:rFonts w:ascii="Calibri" w:hAnsi="Calibri" w:cs="Calibri"/>
          <w:color w:val="000000" w:themeColor="text1"/>
          <w:szCs w:val="22"/>
        </w:rPr>
        <w:t xml:space="preserve">1 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 xml:space="preserve">2 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 xml:space="preserve">3 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4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5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6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7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8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9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10</w:t>
      </w:r>
    </w:p>
    <w:p w:rsidR="004812EA" w:rsidRDefault="00BD15C5" w:rsidP="00BD15C5">
      <w:pPr>
        <w:ind w:left="960"/>
        <w:rPr>
          <w:rFonts w:ascii="Calibri" w:hAnsi="Calibri" w:cs="Calibri"/>
        </w:rPr>
      </w:pPr>
      <w:r>
        <w:rPr>
          <w:rFonts w:ascii="Calibri" w:hAnsi="Calibri" w:cs="Calibri"/>
          <w:color w:val="000000" w:themeColor="text1"/>
          <w:szCs w:val="22"/>
        </w:rPr>
        <w:t>ON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OFF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OFF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ON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OFF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ON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ON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OFF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ON</w:t>
      </w:r>
      <w:r>
        <w:rPr>
          <w:rFonts w:ascii="Calibri" w:hAnsi="Calibri" w:cs="Calibri"/>
          <w:color w:val="000000" w:themeColor="text1"/>
          <w:szCs w:val="22"/>
        </w:rPr>
        <w:tab/>
        <w:t>/</w:t>
      </w:r>
      <w:r>
        <w:rPr>
          <w:rFonts w:ascii="Calibri" w:hAnsi="Calibri" w:cs="Calibri"/>
          <w:color w:val="000000" w:themeColor="text1"/>
          <w:szCs w:val="22"/>
        </w:rPr>
        <w:tab/>
        <w:t>OFF</w:t>
      </w:r>
      <w:r>
        <w:rPr>
          <w:rFonts w:ascii="Calibri" w:hAnsi="Calibri" w:cs="Calibri"/>
          <w:noProof/>
        </w:rPr>
        <w:t xml:space="preserve"> </w:t>
      </w:r>
      <w:r w:rsidR="00183341">
        <w:rPr>
          <w:rFonts w:ascii="Calibri" w:hAnsi="Calibri" w:cs="Calibri"/>
          <w:noProof/>
        </w:rPr>
        <w:lastRenderedPageBreak/>
        <w:drawing>
          <wp:inline distT="0" distB="0" distL="0" distR="0">
            <wp:extent cx="2372360" cy="1578610"/>
            <wp:effectExtent l="0" t="0" r="8890" b="2540"/>
            <wp:docPr id="2941" name="圖片 2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60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EB" w:rsidRDefault="000C6D2E" w:rsidP="00634EBE">
      <w:pPr>
        <w:pStyle w:val="a1"/>
      </w:pPr>
      <w:r>
        <w:t>Insert the jumper on J5</w:t>
      </w:r>
    </w:p>
    <w:p w:rsidR="00955063" w:rsidRDefault="000C6D2E" w:rsidP="006F45EB">
      <w:pPr>
        <w:ind w:left="960"/>
        <w:rPr>
          <w:rFonts w:ascii="Calibri" w:hAnsi="Calibri" w:cs="Calibri"/>
        </w:rPr>
      </w:pPr>
      <w:r>
        <w:rPr>
          <w:rFonts w:ascii="Calibri" w:hAnsi="Calibri" w:cs="Calibri"/>
        </w:rPr>
        <w:t xml:space="preserve">Please </w:t>
      </w:r>
      <w:r>
        <w:rPr>
          <w:rFonts w:ascii="Calibri" w:hAnsi="Calibri" w:cs="Calibri" w:hint="eastAsia"/>
        </w:rPr>
        <w:t xml:space="preserve">make sure the </w:t>
      </w:r>
      <w:r>
        <w:rPr>
          <w:rFonts w:ascii="Calibri" w:hAnsi="Calibri" w:cs="Calibri"/>
        </w:rPr>
        <w:t xml:space="preserve">2.0mm </w:t>
      </w:r>
      <w:r>
        <w:rPr>
          <w:rFonts w:ascii="Calibri" w:hAnsi="Calibri" w:cs="Calibri" w:hint="eastAsia"/>
        </w:rPr>
        <w:t>jumper</w:t>
      </w:r>
      <w:r>
        <w:rPr>
          <w:rFonts w:ascii="Calibri" w:hAnsi="Calibri" w:cs="Calibri"/>
        </w:rPr>
        <w:t xml:space="preserve"> is well inserted on J5</w:t>
      </w:r>
    </w:p>
    <w:p w:rsidR="001475AC" w:rsidRPr="001475AC" w:rsidRDefault="000C6D2E" w:rsidP="006F45EB">
      <w:pPr>
        <w:ind w:left="9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1" behindDoc="0" locked="0" layoutInCell="1" allowOverlap="1">
                <wp:simplePos x="0" y="0"/>
                <wp:positionH relativeFrom="column">
                  <wp:posOffset>1549731</wp:posOffset>
                </wp:positionH>
                <wp:positionV relativeFrom="paragraph">
                  <wp:posOffset>739527</wp:posOffset>
                </wp:positionV>
                <wp:extent cx="381662" cy="739471"/>
                <wp:effectExtent l="0" t="0" r="18415" b="22860"/>
                <wp:wrapNone/>
                <wp:docPr id="201" name="圓角矩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2" cy="73947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42D620" id="圓角矩形 201" o:spid="_x0000_s1026" style="position:absolute;margin-left:122.05pt;margin-top:58.25pt;width:30.05pt;height:58.25pt;z-index:2516561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" filled="f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E773E6B" wp14:editId="449E983C">
            <wp:extent cx="3766051" cy="1666378"/>
            <wp:effectExtent l="0" t="0" r="635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86639" cy="16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EB" w:rsidRDefault="00392791" w:rsidP="00634EBE">
      <w:pPr>
        <w:pStyle w:val="a1"/>
      </w:pPr>
      <w:r>
        <w:t>Power On DUT</w:t>
      </w:r>
    </w:p>
    <w:p w:rsidR="006F45EB" w:rsidRDefault="00ED7B41" w:rsidP="006F45EB">
      <w:pPr>
        <w:ind w:left="960"/>
        <w:rPr>
          <w:rFonts w:ascii="Calibri" w:hAnsi="Calibri" w:cs="Calibri"/>
        </w:rPr>
      </w:pPr>
      <w:r>
        <w:rPr>
          <w:rFonts w:ascii="Calibri" w:hAnsi="Calibri" w:cs="Calibri"/>
        </w:rPr>
        <w:t>When t</w:t>
      </w:r>
      <w:r w:rsidR="00392791">
        <w:rPr>
          <w:rFonts w:ascii="Calibri" w:hAnsi="Calibri" w:cs="Calibri"/>
        </w:rPr>
        <w:t>he 2.0mm jumper is inserted on J5, the DUT will run the burn-in test when power on the DUT automatically.</w:t>
      </w:r>
      <w:r w:rsidR="003F0503">
        <w:rPr>
          <w:rFonts w:ascii="Calibri" w:hAnsi="Calibri" w:cs="Calibri"/>
        </w:rPr>
        <w:t xml:space="preserve"> Below is the screenshot when auto-test is running for reference.</w:t>
      </w:r>
    </w:p>
    <w:p w:rsidR="00FD7308" w:rsidRDefault="00FD7308" w:rsidP="006F45EB">
      <w:pPr>
        <w:ind w:left="96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D3DBC8D" wp14:editId="3CFD07C3">
            <wp:extent cx="4320000" cy="2115123"/>
            <wp:effectExtent l="0" t="0" r="4445" b="0"/>
            <wp:docPr id="3108" name="圖片 3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1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84" w:rsidRPr="00F62084" w:rsidRDefault="00392791" w:rsidP="00634EBE">
      <w:pPr>
        <w:pStyle w:val="a1"/>
      </w:pPr>
      <w:r>
        <w:rPr>
          <w:rFonts w:hint="eastAsia"/>
        </w:rPr>
        <w:t>T</w:t>
      </w:r>
      <w:r>
        <w:t>est Pass</w:t>
      </w:r>
      <w:r>
        <w:rPr>
          <w:rFonts w:hint="eastAsia"/>
        </w:rPr>
        <w:t xml:space="preserve"> </w:t>
      </w:r>
      <w:r w:rsidR="00CB0BF9">
        <w:t>Criteria</w:t>
      </w:r>
      <w:r w:rsidR="00322705">
        <w:t>(DUT)</w:t>
      </w:r>
    </w:p>
    <w:p w:rsidR="00E369CF" w:rsidRDefault="00C44B74" w:rsidP="00E369CF">
      <w:pPr>
        <w:ind w:left="960"/>
        <w:rPr>
          <w:rFonts w:ascii="Calibri" w:hAnsi="Calibri" w:cs="Calibri"/>
        </w:rPr>
      </w:pPr>
      <w:r>
        <w:rPr>
          <w:rFonts w:ascii="Calibri" w:hAnsi="Calibri" w:cs="Calibri"/>
        </w:rPr>
        <w:t xml:space="preserve">When </w:t>
      </w:r>
      <w:r w:rsidRPr="009B2945">
        <w:rPr>
          <w:rFonts w:ascii="Calibri" w:hAnsi="Calibri" w:cs="Calibri"/>
          <w:highlight w:val="yellow"/>
        </w:rPr>
        <w:t>Burn-in is running</w:t>
      </w:r>
      <w:r>
        <w:rPr>
          <w:rFonts w:ascii="Calibri" w:hAnsi="Calibri" w:cs="Calibri"/>
        </w:rPr>
        <w:t>, the indication LED</w:t>
      </w:r>
      <w:r w:rsidR="007F40D8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Pr="009B2945">
        <w:rPr>
          <w:rFonts w:ascii="Calibri" w:hAnsi="Calibri" w:cs="Calibri"/>
          <w:highlight w:val="yellow"/>
        </w:rPr>
        <w:t>LD2</w:t>
      </w:r>
      <w:r>
        <w:rPr>
          <w:rFonts w:ascii="Calibri" w:hAnsi="Calibri" w:cs="Calibri"/>
        </w:rPr>
        <w:t xml:space="preserve">) will be </w:t>
      </w:r>
      <w:r w:rsidRPr="009B2945">
        <w:rPr>
          <w:rFonts w:ascii="Calibri" w:hAnsi="Calibri" w:cs="Calibri"/>
          <w:highlight w:val="yellow"/>
        </w:rPr>
        <w:t>blin</w:t>
      </w:r>
      <w:r>
        <w:rPr>
          <w:rFonts w:ascii="Calibri" w:hAnsi="Calibri" w:cs="Calibri"/>
        </w:rPr>
        <w:t>k.</w:t>
      </w:r>
    </w:p>
    <w:p w:rsidR="00C44B74" w:rsidRDefault="00C44B74" w:rsidP="00E369CF">
      <w:pPr>
        <w:ind w:left="960"/>
        <w:rPr>
          <w:rFonts w:ascii="Calibri" w:hAnsi="Calibri" w:cs="Calibri"/>
        </w:rPr>
      </w:pPr>
      <w:r>
        <w:rPr>
          <w:rFonts w:ascii="Calibri" w:hAnsi="Calibri" w:cs="Calibri"/>
        </w:rPr>
        <w:t xml:space="preserve">When </w:t>
      </w:r>
      <w:r w:rsidRPr="009B2945">
        <w:rPr>
          <w:rFonts w:ascii="Calibri" w:hAnsi="Calibri" w:cs="Calibri"/>
          <w:highlight w:val="yellow"/>
        </w:rPr>
        <w:t>Burn-in is failed</w:t>
      </w:r>
      <w:r>
        <w:rPr>
          <w:rFonts w:ascii="Calibri" w:hAnsi="Calibri" w:cs="Calibri"/>
        </w:rPr>
        <w:t>, the indication LED</w:t>
      </w:r>
      <w:r w:rsidR="007F40D8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Pr="009B2945">
        <w:rPr>
          <w:rFonts w:ascii="Calibri" w:hAnsi="Calibri" w:cs="Calibri"/>
          <w:highlight w:val="yellow"/>
        </w:rPr>
        <w:t>LD2</w:t>
      </w:r>
      <w:r>
        <w:rPr>
          <w:rFonts w:ascii="Calibri" w:hAnsi="Calibri" w:cs="Calibri"/>
        </w:rPr>
        <w:t xml:space="preserve">) will be </w:t>
      </w:r>
      <w:r w:rsidRPr="009B2945">
        <w:rPr>
          <w:rFonts w:ascii="Calibri" w:hAnsi="Calibri" w:cs="Calibri"/>
          <w:highlight w:val="yellow"/>
        </w:rPr>
        <w:t>stopped blink and keep on</w:t>
      </w:r>
      <w:r>
        <w:rPr>
          <w:rFonts w:ascii="Calibri" w:hAnsi="Calibri" w:cs="Calibri"/>
        </w:rPr>
        <w:t>.</w:t>
      </w:r>
    </w:p>
    <w:p w:rsidR="00C44B74" w:rsidRDefault="00C44B74" w:rsidP="00E369CF">
      <w:pPr>
        <w:ind w:left="960"/>
        <w:rPr>
          <w:rFonts w:ascii="Calibri" w:hAnsi="Calibri" w:cs="Calibri"/>
        </w:rPr>
      </w:pPr>
      <w:r>
        <w:rPr>
          <w:rFonts w:ascii="Calibri" w:hAnsi="Calibri" w:cs="Calibri"/>
        </w:rPr>
        <w:t xml:space="preserve">When </w:t>
      </w:r>
      <w:r w:rsidRPr="009B2945">
        <w:rPr>
          <w:rFonts w:ascii="Calibri" w:hAnsi="Calibri" w:cs="Calibri"/>
          <w:highlight w:val="yellow"/>
        </w:rPr>
        <w:t xml:space="preserve">Burn-in </w:t>
      </w:r>
      <w:r w:rsidRPr="009B2945">
        <w:rPr>
          <w:rFonts w:ascii="Calibri" w:hAnsi="Calibri" w:cs="Calibri" w:hint="eastAsia"/>
          <w:highlight w:val="yellow"/>
        </w:rPr>
        <w:t>i</w:t>
      </w:r>
      <w:r w:rsidRPr="009B2945">
        <w:rPr>
          <w:rFonts w:ascii="Calibri" w:hAnsi="Calibri" w:cs="Calibri"/>
          <w:highlight w:val="yellow"/>
        </w:rPr>
        <w:t>s completed</w:t>
      </w:r>
      <w:r>
        <w:rPr>
          <w:rFonts w:ascii="Calibri" w:hAnsi="Calibri" w:cs="Calibri"/>
        </w:rPr>
        <w:t xml:space="preserve"> (no errors), the indication LED</w:t>
      </w:r>
      <w:r w:rsidR="007F40D8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Pr="009B2945">
        <w:rPr>
          <w:rFonts w:ascii="Calibri" w:hAnsi="Calibri" w:cs="Calibri"/>
          <w:highlight w:val="yellow"/>
        </w:rPr>
        <w:t>LD2</w:t>
      </w:r>
      <w:r>
        <w:rPr>
          <w:rFonts w:ascii="Calibri" w:hAnsi="Calibri" w:cs="Calibri"/>
        </w:rPr>
        <w:t xml:space="preserve">) will be </w:t>
      </w:r>
      <w:r w:rsidRPr="009B2945">
        <w:rPr>
          <w:rFonts w:ascii="Calibri" w:hAnsi="Calibri" w:cs="Calibri"/>
          <w:highlight w:val="yellow"/>
        </w:rPr>
        <w:t>stopped blink and keep</w:t>
      </w:r>
      <w:r>
        <w:rPr>
          <w:rFonts w:ascii="Calibri" w:hAnsi="Calibri" w:cs="Calibri"/>
        </w:rPr>
        <w:t xml:space="preserve"> off.</w:t>
      </w:r>
    </w:p>
    <w:p w:rsidR="00C44B74" w:rsidRDefault="00C44B74" w:rsidP="00E369CF">
      <w:pPr>
        <w:ind w:left="96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4587903" cy="2541733"/>
            <wp:effectExtent l="0" t="0" r="3175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131" cy="254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160" w:rsidRDefault="00EA4160" w:rsidP="00ED1ACA">
      <w:pPr>
        <w:pStyle w:val="a"/>
        <w:spacing w:before="180" w:after="180"/>
      </w:pPr>
      <w:bookmarkStart w:id="74" w:name="_Toc62232060"/>
      <w:r>
        <w:rPr>
          <w:rFonts w:hint="eastAsia"/>
        </w:rPr>
        <w:t xml:space="preserve">Test </w:t>
      </w:r>
      <w:r>
        <w:t>Environment</w:t>
      </w:r>
      <w:r>
        <w:rPr>
          <w:rFonts w:hint="eastAsia"/>
        </w:rPr>
        <w:t xml:space="preserve"> of </w:t>
      </w:r>
      <w:r w:rsidR="00C56026">
        <w:t>Burn-In Test</w:t>
      </w:r>
      <w:bookmarkEnd w:id="74"/>
    </w:p>
    <w:p w:rsidR="00C10E46" w:rsidRPr="00C10E46" w:rsidRDefault="00C10E46" w:rsidP="00C10E46"/>
    <w:p w:rsidR="00127C72" w:rsidRDefault="00066FFD" w:rsidP="00EA4160">
      <w:r>
        <w:rPr>
          <w:noProof/>
        </w:rPr>
        <w:drawing>
          <wp:inline distT="0" distB="0" distL="0" distR="0" wp14:anchorId="19CC818F" wp14:editId="32D3DBF9">
            <wp:extent cx="4381500" cy="4924425"/>
            <wp:effectExtent l="0" t="0" r="0" b="952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C72" w:rsidRDefault="00127C72">
      <w:pPr>
        <w:widowControl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br w:type="page"/>
      </w:r>
    </w:p>
    <w:p w:rsidR="003E595A" w:rsidRDefault="003E595A">
      <w:pPr>
        <w:widowControl/>
        <w:rPr>
          <w:rFonts w:ascii="Calibri" w:hAnsi="Calibri" w:cs="Calibri"/>
          <w:b/>
          <w:sz w:val="28"/>
          <w:szCs w:val="28"/>
        </w:rPr>
      </w:pPr>
    </w:p>
    <w:p w:rsidR="00B777AA" w:rsidRDefault="00B777AA" w:rsidP="00B777AA">
      <w:pPr>
        <w:pStyle w:val="a"/>
        <w:spacing w:before="180" w:after="180"/>
      </w:pPr>
      <w:bookmarkStart w:id="75" w:name="_Toc62232061"/>
      <w:r>
        <w:t>Operating</w:t>
      </w:r>
      <w:r w:rsidRPr="00303FC2">
        <w:t xml:space="preserve"> P</w:t>
      </w:r>
      <w:r>
        <w:t>rofile</w:t>
      </w:r>
      <w:bookmarkEnd w:id="75"/>
    </w:p>
    <w:p w:rsidR="00B777AA" w:rsidRPr="00B777AA" w:rsidRDefault="00B777AA" w:rsidP="003238FD">
      <w:r w:rsidRPr="00B777AA">
        <w:t>The following are the detail of the burn-in profile: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39"/>
        <w:gridCol w:w="3402"/>
        <w:gridCol w:w="3686"/>
      </w:tblGrid>
      <w:tr w:rsidR="00B777AA" w:rsidRPr="007153BA" w:rsidTr="00905298">
        <w:tc>
          <w:tcPr>
            <w:tcW w:w="2439" w:type="dxa"/>
            <w:vAlign w:val="center"/>
          </w:tcPr>
          <w:p w:rsidR="00B777AA" w:rsidRPr="007153BA" w:rsidRDefault="00B777AA" w:rsidP="00905298">
            <w:pPr>
              <w:jc w:val="center"/>
              <w:rPr>
                <w:rFonts w:ascii="Calibri" w:hAnsi="Calibri" w:cs="Calibri"/>
                <w:color w:val="FF0000"/>
              </w:rPr>
            </w:pPr>
            <w:r w:rsidRPr="007153BA">
              <w:rPr>
                <w:rFonts w:ascii="Calibri" w:hAnsi="Calibri" w:cs="Calibri"/>
                <w:color w:val="FF0000"/>
              </w:rPr>
              <w:t>Temp. Range (</w:t>
            </w:r>
            <w:r w:rsidRPr="007153BA">
              <w:rPr>
                <w:rFonts w:ascii="微軟正黑體" w:eastAsia="微軟正黑體" w:hAnsi="微軟正黑體" w:cs="微軟正黑體" w:hint="eastAsia"/>
                <w:color w:val="FF0000"/>
              </w:rPr>
              <w:t>℃</w:t>
            </w:r>
            <w:r w:rsidRPr="007153BA">
              <w:rPr>
                <w:rFonts w:ascii="Calibri" w:hAnsi="Calibri" w:cs="Calibri"/>
                <w:color w:val="FF0000"/>
              </w:rPr>
              <w:t>)</w:t>
            </w:r>
          </w:p>
        </w:tc>
        <w:tc>
          <w:tcPr>
            <w:tcW w:w="3402" w:type="dxa"/>
            <w:vAlign w:val="center"/>
          </w:tcPr>
          <w:p w:rsidR="00B777AA" w:rsidRPr="007153BA" w:rsidRDefault="00B777AA" w:rsidP="00905298">
            <w:pPr>
              <w:jc w:val="center"/>
              <w:rPr>
                <w:rFonts w:ascii="Calibri" w:hAnsi="Calibri" w:cs="Calibri"/>
                <w:color w:val="FF0000"/>
              </w:rPr>
            </w:pPr>
            <w:r w:rsidRPr="007153BA">
              <w:rPr>
                <w:rFonts w:ascii="Calibri" w:hAnsi="Calibri" w:cs="Calibri"/>
                <w:color w:val="FF0000"/>
              </w:rPr>
              <w:t>Test Cycles</w:t>
            </w:r>
          </w:p>
        </w:tc>
        <w:tc>
          <w:tcPr>
            <w:tcW w:w="3686" w:type="dxa"/>
            <w:vAlign w:val="center"/>
          </w:tcPr>
          <w:p w:rsidR="00B777AA" w:rsidRPr="007153BA" w:rsidRDefault="00B777AA" w:rsidP="00905298">
            <w:pPr>
              <w:jc w:val="center"/>
              <w:rPr>
                <w:rFonts w:ascii="Calibri" w:hAnsi="Calibri" w:cs="Calibri"/>
                <w:color w:val="FF0000"/>
              </w:rPr>
            </w:pPr>
            <w:r w:rsidRPr="007153BA">
              <w:rPr>
                <w:rFonts w:ascii="Calibri" w:hAnsi="Calibri" w:cs="Calibri"/>
                <w:color w:val="FF0000"/>
              </w:rPr>
              <w:t>Test Time (</w:t>
            </w:r>
            <w:proofErr w:type="spellStart"/>
            <w:r w:rsidRPr="007153BA">
              <w:rPr>
                <w:rFonts w:ascii="Calibri" w:hAnsi="Calibri" w:cs="Calibri"/>
                <w:color w:val="FF0000"/>
              </w:rPr>
              <w:t>hrs</w:t>
            </w:r>
            <w:proofErr w:type="spellEnd"/>
            <w:r w:rsidRPr="007153BA">
              <w:rPr>
                <w:rFonts w:ascii="Calibri" w:hAnsi="Calibri" w:cs="Calibri"/>
                <w:color w:val="FF0000"/>
              </w:rPr>
              <w:t>)</w:t>
            </w:r>
          </w:p>
        </w:tc>
      </w:tr>
      <w:tr w:rsidR="00B777AA" w:rsidRPr="007153BA" w:rsidTr="00905298">
        <w:tc>
          <w:tcPr>
            <w:tcW w:w="2439" w:type="dxa"/>
            <w:vAlign w:val="center"/>
          </w:tcPr>
          <w:p w:rsidR="00B777AA" w:rsidRPr="007153BA" w:rsidRDefault="00B777AA" w:rsidP="00905298">
            <w:pPr>
              <w:jc w:val="center"/>
              <w:rPr>
                <w:rFonts w:ascii="Calibri" w:hAnsi="Calibri" w:cs="Calibri"/>
                <w:color w:val="FF0000"/>
              </w:rPr>
            </w:pPr>
            <w:r w:rsidRPr="007153BA">
              <w:rPr>
                <w:rFonts w:ascii="Calibri" w:hAnsi="Calibri" w:cs="Calibri"/>
                <w:color w:val="FF0000"/>
              </w:rPr>
              <w:t>40</w:t>
            </w:r>
          </w:p>
        </w:tc>
        <w:tc>
          <w:tcPr>
            <w:tcW w:w="3402" w:type="dxa"/>
            <w:vAlign w:val="center"/>
          </w:tcPr>
          <w:p w:rsidR="00B777AA" w:rsidRPr="008403F0" w:rsidRDefault="008403F0" w:rsidP="008403F0">
            <w:pPr>
              <w:pStyle w:val="Default"/>
              <w:jc w:val="center"/>
              <w:rPr>
                <w:sz w:val="23"/>
                <w:szCs w:val="23"/>
              </w:rPr>
            </w:pPr>
            <w:r w:rsidRPr="008403F0">
              <w:rPr>
                <w:color w:val="FF0000"/>
                <w:sz w:val="23"/>
                <w:szCs w:val="23"/>
              </w:rPr>
              <w:t xml:space="preserve">infinite </w:t>
            </w:r>
          </w:p>
        </w:tc>
        <w:tc>
          <w:tcPr>
            <w:tcW w:w="3686" w:type="dxa"/>
            <w:vAlign w:val="center"/>
          </w:tcPr>
          <w:p w:rsidR="00B777AA" w:rsidRPr="007153BA" w:rsidRDefault="00B777AA" w:rsidP="00B777AA">
            <w:pPr>
              <w:jc w:val="center"/>
              <w:rPr>
                <w:rFonts w:ascii="Calibri" w:hAnsi="Calibri" w:cs="Calibri"/>
                <w:color w:val="FF0000"/>
              </w:rPr>
            </w:pPr>
            <w:r w:rsidRPr="007153BA">
              <w:rPr>
                <w:rFonts w:ascii="Calibri" w:hAnsi="Calibri" w:cs="Calibri"/>
                <w:color w:val="FF0000"/>
              </w:rPr>
              <w:t xml:space="preserve">8 hours for </w:t>
            </w:r>
            <w:r>
              <w:rPr>
                <w:rFonts w:ascii="Calibri" w:hAnsi="Calibri" w:cs="Calibri"/>
                <w:color w:val="FF0000"/>
              </w:rPr>
              <w:t>EPR</w:t>
            </w:r>
            <w:r w:rsidRPr="007153BA">
              <w:rPr>
                <w:rFonts w:ascii="Calibri" w:hAnsi="Calibri" w:cs="Calibri"/>
                <w:color w:val="FF0000"/>
              </w:rPr>
              <w:t>/4 hours for MP</w:t>
            </w:r>
          </w:p>
        </w:tc>
      </w:tr>
    </w:tbl>
    <w:p w:rsidR="00EE1A81" w:rsidRPr="00B777AA" w:rsidRDefault="00EE1A81" w:rsidP="00EA4160"/>
    <w:p w:rsidR="00514AE6" w:rsidRDefault="00C53919" w:rsidP="0026543D">
      <w:pPr>
        <w:pStyle w:val="a"/>
        <w:spacing w:before="180" w:after="180"/>
      </w:pPr>
      <w:bookmarkStart w:id="76" w:name="_Toc62232062"/>
      <w:r>
        <w:t>Test Requirement o</w:t>
      </w:r>
      <w:r w:rsidR="000C3EA1">
        <w:t xml:space="preserve">f </w:t>
      </w:r>
      <w:r w:rsidR="00C56026">
        <w:t>Burn-In Test</w:t>
      </w:r>
      <w:bookmarkEnd w:id="7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59"/>
        <w:gridCol w:w="2271"/>
        <w:gridCol w:w="4536"/>
        <w:gridCol w:w="2410"/>
      </w:tblGrid>
      <w:tr w:rsidR="0024151D" w:rsidRPr="00303FC2" w:rsidTr="00B76A58">
        <w:tc>
          <w:tcPr>
            <w:tcW w:w="559" w:type="dxa"/>
          </w:tcPr>
          <w:p w:rsidR="0024151D" w:rsidRPr="00B6612C" w:rsidRDefault="0024151D" w:rsidP="00B76A58">
            <w:pPr>
              <w:rPr>
                <w:rFonts w:ascii="Calibri" w:eastAsia="SimSun" w:hAnsi="Calibri" w:cs="Calibri"/>
                <w:b/>
                <w:color w:val="000000"/>
                <w:szCs w:val="22"/>
              </w:rPr>
            </w:pPr>
            <w:r w:rsidRPr="00B6612C">
              <w:rPr>
                <w:rFonts w:ascii="Calibri" w:eastAsia="SimSun" w:hAnsi="Calibri" w:cs="Calibri"/>
                <w:b/>
                <w:color w:val="000000"/>
                <w:szCs w:val="22"/>
              </w:rPr>
              <w:t>Item</w:t>
            </w:r>
          </w:p>
        </w:tc>
        <w:tc>
          <w:tcPr>
            <w:tcW w:w="2271" w:type="dxa"/>
          </w:tcPr>
          <w:p w:rsidR="0024151D" w:rsidRPr="00B6612C" w:rsidRDefault="0024151D" w:rsidP="00B76A58">
            <w:pPr>
              <w:rPr>
                <w:rFonts w:ascii="Calibri" w:eastAsiaTheme="minorEastAsia" w:hAnsi="Calibri" w:cs="Calibri"/>
                <w:b/>
                <w:color w:val="000000"/>
                <w:szCs w:val="22"/>
              </w:rPr>
            </w:pPr>
            <w:r w:rsidRPr="00B6612C">
              <w:rPr>
                <w:rFonts w:ascii="Calibri" w:eastAsiaTheme="minorEastAsia" w:hAnsi="Calibri" w:cs="Calibri"/>
                <w:b/>
                <w:color w:val="000000"/>
                <w:szCs w:val="22"/>
              </w:rPr>
              <w:t>Test Feature</w:t>
            </w:r>
          </w:p>
        </w:tc>
        <w:tc>
          <w:tcPr>
            <w:tcW w:w="4536" w:type="dxa"/>
          </w:tcPr>
          <w:p w:rsidR="0024151D" w:rsidRPr="00B6612C" w:rsidRDefault="0024151D" w:rsidP="00B76A58">
            <w:pPr>
              <w:rPr>
                <w:rFonts w:ascii="Calibri" w:eastAsiaTheme="minorEastAsia" w:hAnsi="Calibri" w:cs="Calibri"/>
                <w:b/>
                <w:color w:val="000000"/>
                <w:szCs w:val="22"/>
              </w:rPr>
            </w:pPr>
            <w:r w:rsidRPr="00B6612C">
              <w:rPr>
                <w:rFonts w:ascii="Calibri" w:eastAsiaTheme="minorEastAsia" w:hAnsi="Calibri" w:cs="Calibri"/>
                <w:b/>
                <w:color w:val="000000"/>
                <w:szCs w:val="22"/>
              </w:rPr>
              <w:t>Detailed Description</w:t>
            </w:r>
          </w:p>
        </w:tc>
        <w:tc>
          <w:tcPr>
            <w:tcW w:w="2410" w:type="dxa"/>
          </w:tcPr>
          <w:p w:rsidR="0024151D" w:rsidRPr="00B6612C" w:rsidRDefault="0024151D" w:rsidP="00B76A58">
            <w:pPr>
              <w:rPr>
                <w:rFonts w:ascii="Calibri" w:eastAsia="SimSun" w:hAnsi="Calibri" w:cs="Calibri"/>
                <w:b/>
                <w:color w:val="000000"/>
                <w:szCs w:val="22"/>
              </w:rPr>
            </w:pPr>
            <w:r>
              <w:rPr>
                <w:rFonts w:ascii="Calibri" w:eastAsia="SimSun" w:hAnsi="Calibri" w:cs="Calibri"/>
                <w:b/>
                <w:color w:val="000000"/>
                <w:szCs w:val="22"/>
              </w:rPr>
              <w:t>Pass/Fail</w:t>
            </w:r>
          </w:p>
        </w:tc>
      </w:tr>
      <w:tr w:rsidR="0024151D" w:rsidRPr="00303FC2" w:rsidTr="00B76A58">
        <w:tc>
          <w:tcPr>
            <w:tcW w:w="559" w:type="dxa"/>
          </w:tcPr>
          <w:p w:rsidR="0024151D" w:rsidRPr="001475AC" w:rsidRDefault="0024151D" w:rsidP="003F0503">
            <w:pPr>
              <w:pStyle w:val="ae"/>
              <w:numPr>
                <w:ilvl w:val="0"/>
                <w:numId w:val="86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271" w:type="dxa"/>
          </w:tcPr>
          <w:p w:rsidR="0024151D" w:rsidRPr="00CF524E" w:rsidRDefault="0024151D" w:rsidP="00B76A58">
            <w:pPr>
              <w:rPr>
                <w:rFonts w:ascii="Calibri" w:hAnsi="Calibri" w:cs="Calibri"/>
                <w:color w:val="000000" w:themeColor="text1"/>
                <w:szCs w:val="22"/>
              </w:rPr>
            </w:pPr>
            <w:r w:rsidRPr="00CF524E">
              <w:rPr>
                <w:rFonts w:ascii="Calibri" w:hAnsi="Calibri" w:cs="Calibri"/>
                <w:color w:val="000000" w:themeColor="text1"/>
                <w:szCs w:val="22"/>
              </w:rPr>
              <w:t xml:space="preserve">Check DIP SW3 setting </w:t>
            </w:r>
          </w:p>
        </w:tc>
        <w:tc>
          <w:tcPr>
            <w:tcW w:w="4536" w:type="dxa"/>
          </w:tcPr>
          <w:p w:rsidR="0024151D" w:rsidRDefault="0024151D" w:rsidP="00B76A58">
            <w:pPr>
              <w:spacing w:line="225" w:lineRule="atLeast"/>
              <w:rPr>
                <w:rFonts w:ascii="Calibri" w:hAnsi="Calibri" w:cs="Calibri"/>
                <w:color w:val="000000" w:themeColor="text1"/>
                <w:szCs w:val="22"/>
              </w:rPr>
            </w:pPr>
            <w:r>
              <w:rPr>
                <w:rFonts w:ascii="Calibri" w:hAnsi="Calibri" w:cs="Calibri" w:hint="eastAsia"/>
                <w:color w:val="000000" w:themeColor="text1"/>
                <w:szCs w:val="22"/>
              </w:rPr>
              <w:t xml:space="preserve">Booting up from </w:t>
            </w:r>
            <w:proofErr w:type="spellStart"/>
            <w:r>
              <w:rPr>
                <w:rFonts w:ascii="Calibri" w:hAnsi="Calibri" w:cs="Calibri" w:hint="eastAsia"/>
                <w:color w:val="000000" w:themeColor="text1"/>
                <w:szCs w:val="22"/>
              </w:rPr>
              <w:t>eMMC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22"/>
              </w:rPr>
              <w:t>, SW3 setting as below:</w:t>
            </w:r>
          </w:p>
          <w:p w:rsidR="00F55323" w:rsidRDefault="00F55323" w:rsidP="00F55323">
            <w:pPr>
              <w:jc w:val="both"/>
              <w:rPr>
                <w:rFonts w:ascii="Calibri" w:hAnsi="Calibri" w:cs="Calibri"/>
                <w:color w:val="000000" w:themeColor="text1"/>
                <w:szCs w:val="22"/>
              </w:rPr>
            </w:pPr>
            <w:r>
              <w:rPr>
                <w:rFonts w:ascii="Calibri" w:hAnsi="Calibri" w:cs="Calibri"/>
                <w:color w:val="000000" w:themeColor="text1"/>
                <w:szCs w:val="22"/>
              </w:rPr>
              <w:t>1    /2     /3     /4   /5     /6    /7   /8    /9    /10</w:t>
            </w:r>
          </w:p>
          <w:p w:rsidR="0024151D" w:rsidRPr="00CF524E" w:rsidRDefault="00F55323" w:rsidP="00F55323">
            <w:pPr>
              <w:jc w:val="both"/>
              <w:rPr>
                <w:rFonts w:ascii="Calibri" w:hAnsi="Calibri" w:cs="Calibri"/>
                <w:color w:val="000000" w:themeColor="text1"/>
                <w:szCs w:val="22"/>
              </w:rPr>
            </w:pPr>
            <w:r>
              <w:rPr>
                <w:rFonts w:ascii="Calibri" w:hAnsi="Calibri" w:cs="Calibri"/>
                <w:color w:val="000000" w:themeColor="text1"/>
                <w:szCs w:val="22"/>
              </w:rPr>
              <w:t>ON/OFF/OFF/ON/OFF/ON/ON/OFF/ON</w:t>
            </w:r>
            <w:r>
              <w:rPr>
                <w:rFonts w:ascii="Calibri" w:hAnsi="Calibri" w:cs="Calibri"/>
                <w:color w:val="000000" w:themeColor="text1"/>
                <w:szCs w:val="22"/>
              </w:rPr>
              <w:tab/>
              <w:t>/OFF</w:t>
            </w:r>
          </w:p>
        </w:tc>
        <w:tc>
          <w:tcPr>
            <w:tcW w:w="2410" w:type="dxa"/>
          </w:tcPr>
          <w:p w:rsidR="0024151D" w:rsidRPr="0088646F" w:rsidRDefault="0024151D" w:rsidP="00B76A58">
            <w:pPr>
              <w:rPr>
                <w:rFonts w:ascii="Calibri" w:hAnsi="Calibri" w:cs="Calibri"/>
              </w:rPr>
            </w:pPr>
          </w:p>
        </w:tc>
      </w:tr>
      <w:tr w:rsidR="003F0503" w:rsidRPr="00303FC2" w:rsidTr="00B76A58">
        <w:tc>
          <w:tcPr>
            <w:tcW w:w="559" w:type="dxa"/>
          </w:tcPr>
          <w:p w:rsidR="003F0503" w:rsidRPr="001475AC" w:rsidRDefault="003F0503" w:rsidP="003F0503">
            <w:pPr>
              <w:pStyle w:val="ae"/>
              <w:numPr>
                <w:ilvl w:val="0"/>
                <w:numId w:val="86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271" w:type="dxa"/>
          </w:tcPr>
          <w:p w:rsidR="003F0503" w:rsidRDefault="003F0503" w:rsidP="00B76A58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Jumper check on J5</w:t>
            </w:r>
          </w:p>
        </w:tc>
        <w:tc>
          <w:tcPr>
            <w:tcW w:w="4536" w:type="dxa"/>
          </w:tcPr>
          <w:p w:rsidR="003F0503" w:rsidRDefault="000C1EB4" w:rsidP="00B76A58">
            <w:pPr>
              <w:spacing w:line="225" w:lineRule="atLeast"/>
              <w:rPr>
                <w:rFonts w:ascii="Calibri" w:hAnsi="Calibri" w:cs="Calibri"/>
                <w:color w:val="000000" w:themeColor="text1"/>
                <w:szCs w:val="22"/>
              </w:rPr>
            </w:pPr>
            <w:r>
              <w:rPr>
                <w:rFonts w:ascii="Calibri" w:hAnsi="Calibri" w:cs="Calibri" w:hint="eastAsia"/>
                <w:color w:val="000000" w:themeColor="text1"/>
                <w:szCs w:val="22"/>
              </w:rPr>
              <w:t>Insert 2.0mm Jumper on J5</w:t>
            </w:r>
          </w:p>
        </w:tc>
        <w:tc>
          <w:tcPr>
            <w:tcW w:w="2410" w:type="dxa"/>
          </w:tcPr>
          <w:p w:rsidR="003F0503" w:rsidRPr="0088646F" w:rsidRDefault="003F0503" w:rsidP="00B76A58">
            <w:pPr>
              <w:rPr>
                <w:rFonts w:ascii="Calibri" w:hAnsi="Calibri" w:cs="Calibri"/>
              </w:rPr>
            </w:pPr>
          </w:p>
        </w:tc>
      </w:tr>
      <w:tr w:rsidR="0024151D" w:rsidRPr="00303FC2" w:rsidTr="00B76A58">
        <w:tc>
          <w:tcPr>
            <w:tcW w:w="559" w:type="dxa"/>
            <w:vAlign w:val="center"/>
          </w:tcPr>
          <w:p w:rsidR="0024151D" w:rsidRPr="001475AC" w:rsidRDefault="0024151D" w:rsidP="003F0503">
            <w:pPr>
              <w:pStyle w:val="ae"/>
              <w:numPr>
                <w:ilvl w:val="0"/>
                <w:numId w:val="86"/>
              </w:numPr>
              <w:ind w:leftChars="0"/>
              <w:jc w:val="center"/>
              <w:textAlignment w:val="bottom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2271" w:type="dxa"/>
          </w:tcPr>
          <w:p w:rsidR="0024151D" w:rsidRDefault="003F0503" w:rsidP="00C165D7">
            <w:pPr>
              <w:pStyle w:val="Default"/>
            </w:pPr>
            <w:r>
              <w:t xml:space="preserve">Test </w:t>
            </w:r>
            <w:r w:rsidR="00C165D7">
              <w:t>will be stop after 8hr</w:t>
            </w:r>
          </w:p>
        </w:tc>
        <w:tc>
          <w:tcPr>
            <w:tcW w:w="4536" w:type="dxa"/>
          </w:tcPr>
          <w:p w:rsidR="0024151D" w:rsidRPr="004E7D13" w:rsidRDefault="00C165D7" w:rsidP="00C165D7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Checking the LED(LD2) as 15.2.14 description </w:t>
            </w:r>
          </w:p>
        </w:tc>
        <w:tc>
          <w:tcPr>
            <w:tcW w:w="2410" w:type="dxa"/>
            <w:vAlign w:val="center"/>
          </w:tcPr>
          <w:p w:rsidR="0024151D" w:rsidRPr="001475AC" w:rsidRDefault="0024151D" w:rsidP="00B76A58">
            <w:pPr>
              <w:rPr>
                <w:rFonts w:ascii="Calibri" w:hAnsi="Calibri" w:cs="Calibri"/>
              </w:rPr>
            </w:pPr>
          </w:p>
        </w:tc>
      </w:tr>
      <w:tr w:rsidR="003F0503" w:rsidRPr="00303FC2" w:rsidTr="00B76A58">
        <w:tc>
          <w:tcPr>
            <w:tcW w:w="559" w:type="dxa"/>
            <w:vAlign w:val="center"/>
          </w:tcPr>
          <w:p w:rsidR="003F0503" w:rsidRPr="001475AC" w:rsidRDefault="003F0503" w:rsidP="003F0503">
            <w:pPr>
              <w:pStyle w:val="ae"/>
              <w:numPr>
                <w:ilvl w:val="0"/>
                <w:numId w:val="86"/>
              </w:numPr>
              <w:ind w:leftChars="0"/>
              <w:jc w:val="center"/>
              <w:textAlignment w:val="bottom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2271" w:type="dxa"/>
          </w:tcPr>
          <w:p w:rsidR="003F0503" w:rsidRDefault="000C1EB4" w:rsidP="00B76A58">
            <w:pPr>
              <w:pStyle w:val="Default"/>
            </w:pPr>
            <w:r>
              <w:rPr>
                <w:rFonts w:hint="eastAsia"/>
              </w:rPr>
              <w:t>Remove the J5 when Burn-In test is finished</w:t>
            </w:r>
          </w:p>
        </w:tc>
        <w:tc>
          <w:tcPr>
            <w:tcW w:w="4536" w:type="dxa"/>
          </w:tcPr>
          <w:p w:rsidR="003F0503" w:rsidRPr="000C1EB4" w:rsidRDefault="000C1EB4" w:rsidP="00B76A58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J5 jumper must be removed before run the Final</w:t>
            </w:r>
            <w:r>
              <w:rPr>
                <w:rFonts w:ascii="Calibri" w:hAnsi="Calibri" w:cs="Calibri" w:hint="eastAsia"/>
              </w:rPr>
              <w:t xml:space="preserve"> Function Test</w:t>
            </w:r>
          </w:p>
        </w:tc>
        <w:tc>
          <w:tcPr>
            <w:tcW w:w="2410" w:type="dxa"/>
            <w:vAlign w:val="center"/>
          </w:tcPr>
          <w:p w:rsidR="003F0503" w:rsidRPr="000C1EB4" w:rsidRDefault="003F0503" w:rsidP="00B76A58">
            <w:pPr>
              <w:rPr>
                <w:rFonts w:ascii="Calibri" w:hAnsi="Calibri" w:cs="Calibri"/>
              </w:rPr>
            </w:pPr>
          </w:p>
        </w:tc>
      </w:tr>
    </w:tbl>
    <w:p w:rsidR="009C5348" w:rsidRDefault="009C5348" w:rsidP="009C5348"/>
    <w:p w:rsidR="009C5348" w:rsidRDefault="009C5348" w:rsidP="009C5348"/>
    <w:p w:rsidR="009C5348" w:rsidRDefault="009C5348" w:rsidP="009C5348"/>
    <w:p w:rsidR="009C5348" w:rsidRDefault="009C5348" w:rsidP="009C5348"/>
    <w:p w:rsidR="009C5348" w:rsidRDefault="009C5348" w:rsidP="009C5348"/>
    <w:p w:rsidR="009C5348" w:rsidRDefault="009C5348" w:rsidP="009C5348"/>
    <w:p w:rsidR="009C5348" w:rsidRDefault="009C5348" w:rsidP="009C5348"/>
    <w:p w:rsidR="009C5348" w:rsidRDefault="009C5348" w:rsidP="009C5348"/>
    <w:p w:rsidR="009C5348" w:rsidRDefault="009C5348" w:rsidP="009C5348"/>
    <w:p w:rsidR="009C5348" w:rsidRDefault="009C5348" w:rsidP="009C5348"/>
    <w:p w:rsidR="009C5348" w:rsidRDefault="009C5348" w:rsidP="009C5348"/>
    <w:p w:rsidR="009C5348" w:rsidRDefault="009C5348" w:rsidP="009C5348"/>
    <w:p w:rsidR="009C5348" w:rsidRDefault="009C5348" w:rsidP="009C5348"/>
    <w:p w:rsidR="009C5348" w:rsidRDefault="009C5348" w:rsidP="009C5348"/>
    <w:p w:rsidR="00B45302" w:rsidRDefault="00B45302" w:rsidP="009C5348"/>
    <w:p w:rsidR="00B45302" w:rsidRPr="009C5348" w:rsidRDefault="00B45302" w:rsidP="009C5348"/>
    <w:p w:rsidR="00444C3F" w:rsidRPr="00303FC2" w:rsidRDefault="00B777AA" w:rsidP="00ED1ACA">
      <w:pPr>
        <w:pStyle w:val="10"/>
        <w:spacing w:before="180" w:after="180"/>
      </w:pPr>
      <w:bookmarkStart w:id="77" w:name="_Toc62232063"/>
      <w:r>
        <w:lastRenderedPageBreak/>
        <w:t>Final Functional Test</w:t>
      </w:r>
      <w:bookmarkEnd w:id="77"/>
    </w:p>
    <w:p w:rsidR="00B777AA" w:rsidRDefault="00B777AA" w:rsidP="00B777AA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AACA772" wp14:editId="7CA0B12E">
                <wp:simplePos x="0" y="0"/>
                <wp:positionH relativeFrom="column">
                  <wp:posOffset>995045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756" name="Freeform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6EBBFE" id="Freeform 180" o:spid="_x0000_s1026" style="position:absolute;margin-left:78.35pt;margin-top:22.05pt;width:30.75pt;height:19.2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3BBA19B6" wp14:editId="6D793973">
                <wp:simplePos x="0" y="0"/>
                <wp:positionH relativeFrom="column">
                  <wp:posOffset>980440</wp:posOffset>
                </wp:positionH>
                <wp:positionV relativeFrom="paragraph">
                  <wp:posOffset>289560</wp:posOffset>
                </wp:positionV>
                <wp:extent cx="390525" cy="244475"/>
                <wp:effectExtent l="0" t="0" r="28575" b="22225"/>
                <wp:wrapNone/>
                <wp:docPr id="2757" name="Freeform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5EBAED" id="Freeform 181" o:spid="_x0000_s1026" style="position:absolute;margin-left:77.2pt;margin-top:22.8pt;width:30.75pt;height:19.2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E9DE4EA" wp14:editId="6A63D3D3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758" name="Freeform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FBBD72" id="Freeform 182" o:spid="_x0000_s1026" style="position:absolute;margin-left:185.95pt;margin-top:22.05pt;width:30.75pt;height:19.2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12C2384C" wp14:editId="3FF66BA4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759" name="Freeform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D346E5" id="Freeform 183" o:spid="_x0000_s1026" style="position:absolute;margin-left:185.95pt;margin-top:22.05pt;width:30.75pt;height:19.2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6B8C369C" wp14:editId="7D17FC2C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760" name="Freeform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F9A7D0" id="Freeform 184" o:spid="_x0000_s1026" style="position:absolute;margin-left:293.6pt;margin-top:22.05pt;width:30.75pt;height:19.2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1C322DC8" wp14:editId="4C1306A1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761" name="Freeform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D06D32" id="Freeform 185" o:spid="_x0000_s1026" style="position:absolute;margin-left:293.6pt;margin-top:22.05pt;width:30.75pt;height:19.2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10F23871" wp14:editId="376BF462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762" name="Freeform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78D372" id="Freeform 186" o:spid="_x0000_s1026" style="position:absolute;margin-left:401.2pt;margin-top:22.05pt;width:30.75pt;height:19.2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438B2952" wp14:editId="4CBD00D6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763" name="Freeform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23D93C" id="Freeform 187" o:spid="_x0000_s1026" style="position:absolute;margin-left:401.2pt;margin-top:22.05pt;width:30.75pt;height:19.2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09D5E79D" wp14:editId="6E232BA7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3175" b="1270"/>
                <wp:wrapNone/>
                <wp:docPr id="2764" name="Freeform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755F72" id="Freeform 188" o:spid="_x0000_s1026" style="position:absolute;margin-left:460.7pt;margin-top:60.55pt;width:19.25pt;height:26.9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" path="m38,r,177l,177r77,38l154,177r-39,l115,,38,xe" stroked="f"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564E99A8" wp14:editId="2069A2C4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22225" b="20320"/>
                <wp:wrapNone/>
                <wp:docPr id="2765" name="Freeform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B02C8B" id="Freeform 189" o:spid="_x0000_s1026" style="position:absolute;margin-left:460.7pt;margin-top:60.55pt;width:19.25pt;height:26.9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" path="m38,r,177l,177r77,38l154,177r-39,l115,,38,xe" filled="f" strokecolor="#164326" strokeweight=".25pt">
                <v:stroke endcap="round"/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0F95FFCA" wp14:editId="08829FE9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766" name="Freeform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442BA6" id="Freeform 204" o:spid="_x0000_s1026" style="position:absolute;margin-left:398.5pt;margin-top:107.75pt;width:30.75pt;height:19.2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" path="m246,38l38,38,38,,,77r38,77l38,115r208,l246,38xe" stroked="f"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163D519D" wp14:editId="4970AEB4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767" name="Freeform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7FAE92" id="Freeform 205" o:spid="_x0000_s1026" style="position:absolute;margin-left:398.5pt;margin-top:107.75pt;width:30.75pt;height:19.2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" path="m246,38l38,38,38,,,77r38,77l38,115r208,l246,38xe" filled="f" strokecolor="#164326" strokeweight=".25pt">
                <v:stroke endcap="round"/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02EB11DA" wp14:editId="0F187F3C">
                <wp:simplePos x="0" y="0"/>
                <wp:positionH relativeFrom="column">
                  <wp:posOffset>3694430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768" name="Freeform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4EB01F" id="Freeform 209" o:spid="_x0000_s1026" style="position:absolute;margin-left:290.9pt;margin-top:107.75pt;width:30.75pt;height:19.2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39D5ECA1" wp14:editId="5EE3A012">
                <wp:simplePos x="0" y="0"/>
                <wp:positionH relativeFrom="column">
                  <wp:posOffset>2327275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769" name="Freeform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3F9A23" id="Freeform 215" o:spid="_x0000_s1026" style="position:absolute;margin-left:183.25pt;margin-top:107.75pt;width:30.75pt;height:19.2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5D80CC99" wp14:editId="3135DF4D">
                <wp:simplePos x="0" y="0"/>
                <wp:positionH relativeFrom="column">
                  <wp:posOffset>385445</wp:posOffset>
                </wp:positionH>
                <wp:positionV relativeFrom="paragraph">
                  <wp:posOffset>1842135</wp:posOffset>
                </wp:positionV>
                <wp:extent cx="244475" cy="341630"/>
                <wp:effectExtent l="0" t="0" r="3175" b="1270"/>
                <wp:wrapNone/>
                <wp:docPr id="2770" name="Freeform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EC6FCB" id="Freeform 217" o:spid="_x0000_s1026" style="position:absolute;margin-left:30.35pt;margin-top:145.05pt;width:19.25pt;height:26.9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" path="m39,r,177l,177r77,38l154,177r-39,l115,,39,xe" stroked="f">
                <v:path arrowok="t" o:connecttype="custom" o:connectlocs="61913,0;61913,281249;0,281249;122238,341630;244475,281249;182563,281249;182563,0;61913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7AC45F04" wp14:editId="5A7E18AF">
                <wp:simplePos x="0" y="0"/>
                <wp:positionH relativeFrom="column">
                  <wp:posOffset>948055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771" name="Freeform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0C13B9" id="Freeform 222" o:spid="_x0000_s1026" style="position:absolute;margin-left:74.65pt;margin-top:191.2pt;width:30.75pt;height:19.2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3285D1B5" wp14:editId="52CAE851">
                <wp:simplePos x="0" y="0"/>
                <wp:positionH relativeFrom="column">
                  <wp:posOffset>2361565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772" name="Freeform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6ADCD0" id="Freeform 229" o:spid="_x0000_s1026" style="position:absolute;margin-left:185.95pt;margin-top:191.2pt;width:30.75pt;height:19.2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4D3F43EA" wp14:editId="0F1D55B5">
                <wp:simplePos x="0" y="0"/>
                <wp:positionH relativeFrom="column">
                  <wp:posOffset>3728720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773" name="Freeform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EE78ED" id="Freeform 235" o:spid="_x0000_s1026" style="position:absolute;margin-left:293.6pt;margin-top:191.2pt;width:30.75pt;height:19.2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736DB13B" wp14:editId="52351247">
                <wp:simplePos x="0" y="0"/>
                <wp:positionH relativeFrom="column">
                  <wp:posOffset>5095240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774" name="Freeform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55572D" id="Freeform 240" o:spid="_x0000_s1026" style="position:absolute;margin-left:401.2pt;margin-top:191.2pt;width:30.75pt;height:19.25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590B12B8" wp14:editId="18DA1063">
                <wp:simplePos x="0" y="0"/>
                <wp:positionH relativeFrom="column">
                  <wp:posOffset>1409065</wp:posOffset>
                </wp:positionH>
                <wp:positionV relativeFrom="paragraph">
                  <wp:posOffset>29210</wp:posOffset>
                </wp:positionV>
                <wp:extent cx="932180" cy="733425"/>
                <wp:effectExtent l="19050" t="19050" r="20320" b="28575"/>
                <wp:wrapNone/>
                <wp:docPr id="2775" name="圓角矩形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B777A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Solder Paste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90B12B8" id="_x0000_s1207" style="position:absolute;margin-left:110.95pt;margin-top:2.3pt;width:73.4pt;height:57.7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" filled="f" strokecolor="#00b0f0" strokeweight="2.25pt">
                <v:path arrowok="t"/>
                <v:textbox>
                  <w:txbxContent>
                    <w:p w:rsidR="00A761E4" w:rsidRDefault="00A761E4" w:rsidP="00B777A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Solder Paste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00B35CE4" wp14:editId="7BFF4FC5">
                <wp:simplePos x="0" y="0"/>
                <wp:positionH relativeFrom="column">
                  <wp:posOffset>5080</wp:posOffset>
                </wp:positionH>
                <wp:positionV relativeFrom="paragraph">
                  <wp:posOffset>0</wp:posOffset>
                </wp:positionV>
                <wp:extent cx="932180" cy="733425"/>
                <wp:effectExtent l="19050" t="19050" r="20320" b="28575"/>
                <wp:wrapNone/>
                <wp:docPr id="2776" name="圓角矩形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B777A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Prepare Material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0B35CE4" id="_x0000_s1208" style="position:absolute;margin-left:.4pt;margin-top:0;width:73.4pt;height:57.75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" filled="f" strokecolor="#00b0f0" strokeweight="2.25pt">
                <v:path arrowok="t"/>
                <v:textbox>
                  <w:txbxContent>
                    <w:p w:rsidR="00A761E4" w:rsidRDefault="00A761E4" w:rsidP="00B777A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Prepare Material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0CA43A92" wp14:editId="1367B7C0">
                <wp:simplePos x="0" y="0"/>
                <wp:positionH relativeFrom="column">
                  <wp:posOffset>2764790</wp:posOffset>
                </wp:positionH>
                <wp:positionV relativeFrom="paragraph">
                  <wp:posOffset>29210</wp:posOffset>
                </wp:positionV>
                <wp:extent cx="932180" cy="733425"/>
                <wp:effectExtent l="19050" t="19050" r="20320" b="28575"/>
                <wp:wrapNone/>
                <wp:docPr id="2777" name="圓角矩形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B777A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SPI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CA43A92" id="_x0000_s1209" style="position:absolute;margin-left:217.7pt;margin-top:2.3pt;width:73.4pt;height:57.7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B777A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SPI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0D0109E2" wp14:editId="7BE4E15D">
                <wp:simplePos x="0" y="0"/>
                <wp:positionH relativeFrom="column">
                  <wp:posOffset>4124325</wp:posOffset>
                </wp:positionH>
                <wp:positionV relativeFrom="paragraph">
                  <wp:posOffset>37465</wp:posOffset>
                </wp:positionV>
                <wp:extent cx="932180" cy="733425"/>
                <wp:effectExtent l="19050" t="19050" r="20320" b="28575"/>
                <wp:wrapNone/>
                <wp:docPr id="2778" name="圓角矩形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B777A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SMT 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D0109E2" id="_x0000_s1210" style="position:absolute;margin-left:324.75pt;margin-top:2.95pt;width:73.4pt;height:57.75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" filled="f" strokecolor="#00b0f0" strokeweight="2.25pt">
                <v:path arrowok="t"/>
                <v:textbox>
                  <w:txbxContent>
                    <w:p w:rsidR="00A761E4" w:rsidRDefault="00A761E4" w:rsidP="00B777A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SMT 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16A6AAD1" wp14:editId="12F3DB7C">
                <wp:simplePos x="0" y="0"/>
                <wp:positionH relativeFrom="column">
                  <wp:posOffset>5482590</wp:posOffset>
                </wp:positionH>
                <wp:positionV relativeFrom="paragraph">
                  <wp:posOffset>34290</wp:posOffset>
                </wp:positionV>
                <wp:extent cx="932180" cy="733425"/>
                <wp:effectExtent l="19050" t="19050" r="20320" b="28575"/>
                <wp:wrapNone/>
                <wp:docPr id="2779" name="圓角矩形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B777A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AOI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6A6AAD1" id="_x0000_s1211" style="position:absolute;margin-left:431.7pt;margin-top:2.7pt;width:73.4pt;height:57.7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" filled="f" strokecolor="#00b0f0" strokeweight="2.25pt">
                <v:path arrowok="t"/>
                <v:textbox>
                  <w:txbxContent>
                    <w:p w:rsidR="00A761E4" w:rsidRDefault="00A761E4" w:rsidP="00B777A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AOI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3037E96F" wp14:editId="6C030271">
                <wp:simplePos x="0" y="0"/>
                <wp:positionH relativeFrom="column">
                  <wp:posOffset>5466080</wp:posOffset>
                </wp:positionH>
                <wp:positionV relativeFrom="paragraph">
                  <wp:posOffset>1118870</wp:posOffset>
                </wp:positionV>
                <wp:extent cx="948690" cy="715010"/>
                <wp:effectExtent l="19050" t="19050" r="22860" b="27940"/>
                <wp:wrapNone/>
                <wp:docPr id="2780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B777A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X-Ray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037E96F" id="_x0000_s1212" style="position:absolute;margin-left:430.4pt;margin-top:88.1pt;width:74.7pt;height:56.3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" filled="f" strokecolor="#00b0f0" strokeweight="2.25pt">
                <v:path arrowok="t"/>
                <v:textbox>
                  <w:txbxContent>
                    <w:p w:rsidR="00A761E4" w:rsidRDefault="00A761E4" w:rsidP="00B777A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X-Ray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4A818EF4" wp14:editId="675601AD">
                <wp:simplePos x="0" y="0"/>
                <wp:positionH relativeFrom="column">
                  <wp:posOffset>948055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781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049E42" id="Freeform 216" o:spid="_x0000_s1026" style="position:absolute;margin-left:74.65pt;margin-top:107.75pt;width:30.75pt;height:19.2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B777AA" w:rsidRDefault="00B777AA" w:rsidP="00B777AA">
      <w:pPr>
        <w:rPr>
          <w:rFonts w:ascii="Calibri" w:hAnsi="Calibri" w:cs="Calibri"/>
          <w:b/>
        </w:rPr>
      </w:pPr>
    </w:p>
    <w:p w:rsidR="00B777AA" w:rsidRDefault="00B777AA" w:rsidP="00B777AA">
      <w:pPr>
        <w:rPr>
          <w:rFonts w:ascii="Calibri" w:hAnsi="Calibri" w:cs="Calibri"/>
          <w:b/>
        </w:rPr>
      </w:pPr>
    </w:p>
    <w:p w:rsidR="00B777AA" w:rsidRDefault="00B777AA" w:rsidP="00B777AA">
      <w:pPr>
        <w:rPr>
          <w:rFonts w:ascii="Calibri" w:hAnsi="Calibri" w:cs="Calibri"/>
          <w:b/>
        </w:rPr>
      </w:pPr>
    </w:p>
    <w:p w:rsidR="00B777AA" w:rsidRDefault="00B777AA" w:rsidP="00B777AA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698B3E49" wp14:editId="1DE15AB3">
                <wp:simplePos x="0" y="0"/>
                <wp:positionH relativeFrom="margin">
                  <wp:posOffset>2744140</wp:posOffset>
                </wp:positionH>
                <wp:positionV relativeFrom="paragraph">
                  <wp:posOffset>199111</wp:posOffset>
                </wp:positionV>
                <wp:extent cx="932180" cy="744855"/>
                <wp:effectExtent l="19050" t="19050" r="20320" b="17145"/>
                <wp:wrapNone/>
                <wp:docPr id="2782" name="圓角矩形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B777A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ICT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98B3E49" id="_x0000_s1213" style="position:absolute;margin-left:216.05pt;margin-top:15.7pt;width:73.4pt;height:58.65pt;z-index:2534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" filled="f" strokecolor="#00b0f0" strokeweight="2.25pt">
                <v:path arrowok="t"/>
                <v:textbox>
                  <w:txbxContent>
                    <w:p w:rsidR="00A761E4" w:rsidRDefault="00A761E4" w:rsidP="00B777A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ICT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6961593F" wp14:editId="56A9A605">
                <wp:simplePos x="0" y="0"/>
                <wp:positionH relativeFrom="column">
                  <wp:posOffset>1358138</wp:posOffset>
                </wp:positionH>
                <wp:positionV relativeFrom="paragraph">
                  <wp:posOffset>215621</wp:posOffset>
                </wp:positionV>
                <wp:extent cx="932180" cy="744855"/>
                <wp:effectExtent l="19050" t="19050" r="20320" b="17145"/>
                <wp:wrapNone/>
                <wp:docPr id="2783" name="圓角矩形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B777A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Assembly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961593F" id="_x0000_s1214" style="position:absolute;margin-left:106.95pt;margin-top:17pt;width:73.4pt;height:58.65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B777A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Assembly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4552E961" wp14:editId="18D006BB">
                <wp:simplePos x="0" y="0"/>
                <wp:positionH relativeFrom="margin">
                  <wp:align>left</wp:align>
                </wp:positionH>
                <wp:positionV relativeFrom="paragraph">
                  <wp:posOffset>196850</wp:posOffset>
                </wp:positionV>
                <wp:extent cx="932180" cy="763270"/>
                <wp:effectExtent l="19050" t="19050" r="20320" b="17780"/>
                <wp:wrapNone/>
                <wp:docPr id="2784" name="圓角矩形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6327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B777AA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PCBA Functional 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552E961" id="_x0000_s1215" style="position:absolute;margin-left:0;margin-top:15.5pt;width:73.4pt;height:60.1pt;z-index:25345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B777AA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PCBA Functional 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777AA" w:rsidRDefault="00B777AA" w:rsidP="00B777AA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67648" behindDoc="0" locked="0" layoutInCell="1" allowOverlap="1" wp14:anchorId="7F9EFB43" wp14:editId="111A368C">
                <wp:simplePos x="0" y="0"/>
                <wp:positionH relativeFrom="column">
                  <wp:posOffset>4119880</wp:posOffset>
                </wp:positionH>
                <wp:positionV relativeFrom="paragraph">
                  <wp:posOffset>21031</wp:posOffset>
                </wp:positionV>
                <wp:extent cx="948690" cy="715010"/>
                <wp:effectExtent l="19050" t="19050" r="22860" b="27940"/>
                <wp:wrapNone/>
                <wp:docPr id="2785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B777A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Wavesolder</w:t>
                            </w:r>
                            <w:proofErr w:type="spellEnd"/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A761E4" w:rsidRDefault="00A761E4" w:rsidP="00B777A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F9EFB43" id="_x0000_s1216" style="position:absolute;margin-left:324.4pt;margin-top:1.65pt;width:74.7pt;height:56.3pt;z-index:2534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B777AA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Wavesolder</w:t>
                      </w:r>
                      <w:proofErr w:type="spellEnd"/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</w:t>
                      </w:r>
                    </w:p>
                    <w:p w:rsidR="00A761E4" w:rsidRDefault="00A761E4" w:rsidP="00B777A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35AB606B" wp14:editId="0A9EAE42">
                <wp:simplePos x="0" y="0"/>
                <wp:positionH relativeFrom="column">
                  <wp:posOffset>2303145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786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AA803B" id="Freeform 216" o:spid="_x0000_s1026" style="position:absolute;margin-left:181.35pt;margin-top:17.75pt;width:30.75pt;height:19.2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048FD519" wp14:editId="1CEEDFA0">
                <wp:simplePos x="0" y="0"/>
                <wp:positionH relativeFrom="column">
                  <wp:posOffset>3684905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787" name="Freeform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513ED4" id="Freeform 210" o:spid="_x0000_s1026" style="position:absolute;margin-left:290.15pt;margin-top:17.75pt;width:30.75pt;height:19.2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B777AA" w:rsidRDefault="00B777AA" w:rsidP="00B777AA">
      <w:pPr>
        <w:rPr>
          <w:rFonts w:ascii="Calibri" w:hAnsi="Calibri" w:cs="Calibri"/>
          <w:b/>
        </w:rPr>
      </w:pPr>
    </w:p>
    <w:p w:rsidR="00B777AA" w:rsidRDefault="00B777AA" w:rsidP="00B777AA">
      <w:pPr>
        <w:rPr>
          <w:rFonts w:ascii="Calibri" w:hAnsi="Calibri" w:cs="Calibri"/>
          <w:b/>
        </w:rPr>
      </w:pPr>
    </w:p>
    <w:p w:rsidR="00B777AA" w:rsidRDefault="00B777AA" w:rsidP="00B777AA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1305B1CD" wp14:editId="5C82D38C">
                <wp:simplePos x="0" y="0"/>
                <wp:positionH relativeFrom="column">
                  <wp:posOffset>417906</wp:posOffset>
                </wp:positionH>
                <wp:positionV relativeFrom="paragraph">
                  <wp:posOffset>96697</wp:posOffset>
                </wp:positionV>
                <wp:extent cx="215214" cy="261163"/>
                <wp:effectExtent l="0" t="0" r="13970" b="24765"/>
                <wp:wrapNone/>
                <wp:docPr id="2788" name="Freeform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5214" cy="261163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996107" id="Freeform 218" o:spid="_x0000_s1026" style="position:absolute;margin-left:32.9pt;margin-top:7.6pt;width:16.95pt;height:20.5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" path="m39,r,177l,177r77,38l154,177r-39,l115,,39,xe" filled="f" strokecolor="#164326" strokeweight=".25pt">
                <v:stroke endcap="round"/>
                <v:path arrowok="t" o:connecttype="custom" o:connectlocs="54502,0;54502,215004;0,215004;107607,261163;215214,215004;160712,215004;160712,0;54502,0" o:connectangles="0,0,0,0,0,0,0,0"/>
              </v:shape>
            </w:pict>
          </mc:Fallback>
        </mc:AlternateContent>
      </w:r>
    </w:p>
    <w:p w:rsidR="00B777AA" w:rsidRDefault="00B777AA" w:rsidP="00B777AA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21FA860A" wp14:editId="22F501DB">
                <wp:simplePos x="0" y="0"/>
                <wp:positionH relativeFrom="margin">
                  <wp:posOffset>52146</wp:posOffset>
                </wp:positionH>
                <wp:positionV relativeFrom="paragraph">
                  <wp:posOffset>189967</wp:posOffset>
                </wp:positionV>
                <wp:extent cx="865835" cy="719176"/>
                <wp:effectExtent l="19050" t="19050" r="10795" b="24130"/>
                <wp:wrapNone/>
                <wp:docPr id="2789" name="圓角矩形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5835" cy="71917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B777A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Burn-In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1FA860A" id="_x0000_s1217" style="position:absolute;margin-left:4.1pt;margin-top:14.95pt;width:68.2pt;height:56.65pt;z-index:2534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" filled="f" strokecolor="#00b0f0" strokeweight="2.25pt">
                <v:path arrowok="t"/>
                <v:textbox>
                  <w:txbxContent>
                    <w:p w:rsidR="00A761E4" w:rsidRDefault="00A761E4" w:rsidP="00B777A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Burn-In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2C54E854" wp14:editId="5061BA14">
                <wp:simplePos x="0" y="0"/>
                <wp:positionH relativeFrom="margin">
                  <wp:posOffset>1371905</wp:posOffset>
                </wp:positionH>
                <wp:positionV relativeFrom="paragraph">
                  <wp:posOffset>169545</wp:posOffset>
                </wp:positionV>
                <wp:extent cx="932180" cy="733425"/>
                <wp:effectExtent l="19050" t="19050" r="20320" b="28575"/>
                <wp:wrapNone/>
                <wp:docPr id="2790" name="圓角矩形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B777AA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Final   Functional </w:t>
                            </w:r>
                          </w:p>
                          <w:p w:rsidR="00A761E4" w:rsidRDefault="00A761E4" w:rsidP="00B777AA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C54E854" id="_x0000_s1218" style="position:absolute;margin-left:108pt;margin-top:13.35pt;width:73.4pt;height:57.75pt;z-index:2534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" fillcolor="#92d050" strokecolor="#00b0f0" strokeweight="2.25pt">
                <v:path arrowok="t"/>
                <v:textbox>
                  <w:txbxContent>
                    <w:p w:rsidR="00A761E4" w:rsidRDefault="00A761E4" w:rsidP="00B777AA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Final   Functional </w:t>
                      </w:r>
                    </w:p>
                    <w:p w:rsidR="00A761E4" w:rsidRDefault="00A761E4" w:rsidP="00B777AA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502C69C1" wp14:editId="52E1FECF">
                <wp:simplePos x="0" y="0"/>
                <wp:positionH relativeFrom="margin">
                  <wp:posOffset>2743937</wp:posOffset>
                </wp:positionH>
                <wp:positionV relativeFrom="paragraph">
                  <wp:posOffset>117196</wp:posOffset>
                </wp:positionV>
                <wp:extent cx="932180" cy="770890"/>
                <wp:effectExtent l="19050" t="19050" r="20320" b="10160"/>
                <wp:wrapNone/>
                <wp:docPr id="2791" name="圓角矩形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B777A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FQC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02C69C1" id="_x0000_s1219" style="position:absolute;margin-left:216.05pt;margin-top:9.25pt;width:73.4pt;height:60.7pt;z-index:2534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" filled="f" strokecolor="#00b0f0" strokeweight="2.25pt">
                <v:path arrowok="t"/>
                <v:textbox>
                  <w:txbxContent>
                    <w:p w:rsidR="00A761E4" w:rsidRDefault="00A761E4" w:rsidP="00B777A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FQC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42F9220B" wp14:editId="6A9BC77A">
                <wp:simplePos x="0" y="0"/>
                <wp:positionH relativeFrom="margin">
                  <wp:posOffset>4104284</wp:posOffset>
                </wp:positionH>
                <wp:positionV relativeFrom="paragraph">
                  <wp:posOffset>170180</wp:posOffset>
                </wp:positionV>
                <wp:extent cx="932180" cy="770890"/>
                <wp:effectExtent l="19050" t="19050" r="20320" b="10160"/>
                <wp:wrapNone/>
                <wp:docPr id="2792" name="圓角矩形 2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B777AA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Packing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2F9220B" id="圓角矩形 2792" o:spid="_x0000_s1220" style="position:absolute;margin-left:323.15pt;margin-top:13.4pt;width:73.4pt;height:60.7pt;z-index:2534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" filled="f" strokecolor="#00b0f0" strokeweight="2.25pt">
                <v:path arrowok="t"/>
                <v:textbox>
                  <w:txbxContent>
                    <w:p w:rsidR="00A761E4" w:rsidRDefault="00A761E4" w:rsidP="00B777AA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Packing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75407819" wp14:editId="454C3CAF">
                <wp:simplePos x="0" y="0"/>
                <wp:positionH relativeFrom="margin">
                  <wp:posOffset>5479796</wp:posOffset>
                </wp:positionH>
                <wp:positionV relativeFrom="paragraph">
                  <wp:posOffset>137160</wp:posOffset>
                </wp:positionV>
                <wp:extent cx="932180" cy="770890"/>
                <wp:effectExtent l="19050" t="19050" r="20320" b="10160"/>
                <wp:wrapNone/>
                <wp:docPr id="2793" name="圓角矩形 2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B777AA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Ship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5407819" id="圓角矩形 2793" o:spid="_x0000_s1221" style="position:absolute;margin-left:431.5pt;margin-top:10.8pt;width:73.4pt;height:60.7pt;z-index:2534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" filled="f" strokecolor="#00b0f0" strokeweight="2.25pt">
                <v:path arrowok="t"/>
                <v:textbox>
                  <w:txbxContent>
                    <w:p w:rsidR="00A761E4" w:rsidRDefault="00A761E4" w:rsidP="00B777AA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Ship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777AA" w:rsidRDefault="00B777AA" w:rsidP="00B777AA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18C0EB1B" wp14:editId="3C082301">
                <wp:simplePos x="0" y="0"/>
                <wp:positionH relativeFrom="column">
                  <wp:posOffset>962965</wp:posOffset>
                </wp:positionH>
                <wp:positionV relativeFrom="paragraph">
                  <wp:posOffset>142240</wp:posOffset>
                </wp:positionV>
                <wp:extent cx="390525" cy="244475"/>
                <wp:effectExtent l="0" t="0" r="28575" b="22225"/>
                <wp:wrapNone/>
                <wp:docPr id="2794" name="Freeform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09260E" id="Freeform 223" o:spid="_x0000_s1026" style="position:absolute;margin-left:75.8pt;margin-top:11.2pt;width:30.75pt;height:19.2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1F33C00C" wp14:editId="1F5B484E">
                <wp:simplePos x="0" y="0"/>
                <wp:positionH relativeFrom="column">
                  <wp:posOffset>2336800</wp:posOffset>
                </wp:positionH>
                <wp:positionV relativeFrom="paragraph">
                  <wp:posOffset>134925</wp:posOffset>
                </wp:positionV>
                <wp:extent cx="390525" cy="244475"/>
                <wp:effectExtent l="0" t="0" r="28575" b="22225"/>
                <wp:wrapNone/>
                <wp:docPr id="2795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670F49" id="Freeform 230" o:spid="_x0000_s1026" style="position:absolute;margin-left:184pt;margin-top:10.6pt;width:30.75pt;height:19.25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0BF197CE" wp14:editId="4E59678B">
                <wp:simplePos x="0" y="0"/>
                <wp:positionH relativeFrom="column">
                  <wp:posOffset>3688004</wp:posOffset>
                </wp:positionH>
                <wp:positionV relativeFrom="paragraph">
                  <wp:posOffset>127025</wp:posOffset>
                </wp:positionV>
                <wp:extent cx="390525" cy="244475"/>
                <wp:effectExtent l="0" t="0" r="28575" b="22225"/>
                <wp:wrapNone/>
                <wp:docPr id="2796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142F0E" id="Freeform 230" o:spid="_x0000_s1026" style="position:absolute;margin-left:290.4pt;margin-top:10pt;width:30.75pt;height:19.2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56E611B1" wp14:editId="5341971B">
                <wp:simplePos x="0" y="0"/>
                <wp:positionH relativeFrom="column">
                  <wp:posOffset>5073218</wp:posOffset>
                </wp:positionH>
                <wp:positionV relativeFrom="paragraph">
                  <wp:posOffset>142977</wp:posOffset>
                </wp:positionV>
                <wp:extent cx="390525" cy="244475"/>
                <wp:effectExtent l="0" t="0" r="28575" b="22225"/>
                <wp:wrapNone/>
                <wp:docPr id="2797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876AED" id="Freeform 230" o:spid="_x0000_s1026" style="position:absolute;margin-left:399.45pt;margin-top:11.25pt;width:30.75pt;height:19.2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</w:p>
    <w:p w:rsidR="00B777AA" w:rsidRDefault="00B777AA" w:rsidP="00B777AA">
      <w:pPr>
        <w:rPr>
          <w:rFonts w:ascii="Calibri" w:hAnsi="Calibri" w:cs="Calibri"/>
          <w:b/>
        </w:rPr>
      </w:pPr>
    </w:p>
    <w:p w:rsidR="00B777AA" w:rsidRPr="001853CA" w:rsidRDefault="00B777AA" w:rsidP="001853CA">
      <w:pPr>
        <w:widowControl/>
        <w:rPr>
          <w:rFonts w:ascii="Calibri" w:hAnsi="Calibri" w:cs="Calibri"/>
          <w:b/>
          <w:sz w:val="28"/>
        </w:rPr>
      </w:pPr>
    </w:p>
    <w:p w:rsidR="00444C3F" w:rsidRDefault="00DE2C49" w:rsidP="00ED1ACA">
      <w:pPr>
        <w:pStyle w:val="a"/>
        <w:spacing w:before="180" w:after="180"/>
      </w:pPr>
      <w:bookmarkStart w:id="78" w:name="_Toc62232064"/>
      <w:r>
        <w:t>Test</w:t>
      </w:r>
      <w:r w:rsidR="00C53919">
        <w:t xml:space="preserve"> Equipment List o</w:t>
      </w:r>
      <w:r>
        <w:t>f</w:t>
      </w:r>
      <w:r w:rsidR="00444C3F" w:rsidRPr="00303FC2">
        <w:t xml:space="preserve"> </w:t>
      </w:r>
      <w:r w:rsidR="00B777AA">
        <w:t>Final Functional</w:t>
      </w:r>
      <w:r w:rsidR="00444C3F" w:rsidRPr="00303FC2">
        <w:t xml:space="preserve"> T</w:t>
      </w:r>
      <w:r>
        <w:t>est</w:t>
      </w:r>
      <w:bookmarkEnd w:id="78"/>
    </w:p>
    <w:tbl>
      <w:tblPr>
        <w:tblW w:w="9890" w:type="dxa"/>
        <w:tblInd w:w="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71"/>
        <w:gridCol w:w="2415"/>
        <w:gridCol w:w="2793"/>
        <w:gridCol w:w="851"/>
        <w:gridCol w:w="3260"/>
      </w:tblGrid>
      <w:tr w:rsidR="00000AE6" w:rsidRPr="002A189E" w:rsidTr="009C5348"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AE6" w:rsidRPr="002A189E" w:rsidRDefault="00000AE6" w:rsidP="00000AE6">
            <w:pPr>
              <w:jc w:val="center"/>
              <w:rPr>
                <w:rFonts w:ascii="Calibri" w:eastAsia="SimSun" w:hAnsi="Calibri" w:cs="Calibri"/>
                <w:b/>
                <w:i/>
                <w:color w:val="000000"/>
              </w:rPr>
            </w:pPr>
            <w:r w:rsidRPr="002A189E">
              <w:rPr>
                <w:rFonts w:ascii="Calibri" w:eastAsia="SimSun" w:hAnsi="Calibri" w:cs="Calibri"/>
                <w:b/>
                <w:i/>
                <w:color w:val="000000"/>
              </w:rPr>
              <w:t>Item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AE6" w:rsidRPr="002A189E" w:rsidRDefault="00000AE6" w:rsidP="00000AE6">
            <w:pPr>
              <w:jc w:val="center"/>
              <w:rPr>
                <w:rFonts w:ascii="Calibri" w:eastAsia="SimSun" w:hAnsi="Calibri" w:cs="Calibri"/>
                <w:b/>
                <w:i/>
                <w:color w:val="000000"/>
              </w:rPr>
            </w:pPr>
            <w:r w:rsidRPr="002A189E">
              <w:rPr>
                <w:rFonts w:ascii="Calibri" w:eastAsia="SimSun" w:hAnsi="Calibri" w:cs="Calibri"/>
                <w:b/>
                <w:i/>
                <w:color w:val="000000"/>
              </w:rPr>
              <w:t>Equipment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AE6" w:rsidRPr="002A189E" w:rsidRDefault="00000AE6" w:rsidP="00000AE6">
            <w:pPr>
              <w:jc w:val="center"/>
              <w:rPr>
                <w:rFonts w:ascii="Calibri" w:eastAsia="SimSun" w:hAnsi="Calibri" w:cs="Calibri"/>
                <w:b/>
                <w:i/>
                <w:color w:val="000000"/>
              </w:rPr>
            </w:pPr>
            <w:r w:rsidRPr="002A189E">
              <w:rPr>
                <w:rFonts w:ascii="Calibri" w:eastAsia="SimSun" w:hAnsi="Calibri" w:cs="Calibri"/>
                <w:b/>
                <w:i/>
                <w:color w:val="000000"/>
              </w:rPr>
              <w:t>Specification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AE6" w:rsidRPr="002A189E" w:rsidRDefault="00000AE6" w:rsidP="00000AE6">
            <w:pPr>
              <w:jc w:val="center"/>
              <w:rPr>
                <w:rFonts w:ascii="Calibri" w:eastAsia="SimSun" w:hAnsi="Calibri" w:cs="Calibri"/>
                <w:b/>
                <w:i/>
                <w:color w:val="000000"/>
              </w:rPr>
            </w:pPr>
            <w:proofErr w:type="spellStart"/>
            <w:r w:rsidRPr="002A189E">
              <w:rPr>
                <w:rFonts w:ascii="Calibri" w:eastAsia="SimSun" w:hAnsi="Calibri" w:cs="Calibri"/>
                <w:b/>
                <w:i/>
                <w:color w:val="000000"/>
              </w:rPr>
              <w:t>Qty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AE6" w:rsidRPr="002A189E" w:rsidRDefault="00000AE6" w:rsidP="00000AE6">
            <w:pPr>
              <w:jc w:val="center"/>
              <w:rPr>
                <w:rFonts w:ascii="Calibri" w:eastAsia="SimSun" w:hAnsi="Calibri" w:cs="Calibri"/>
                <w:b/>
                <w:i/>
                <w:color w:val="000000"/>
              </w:rPr>
            </w:pPr>
            <w:r w:rsidRPr="002A189E">
              <w:rPr>
                <w:rFonts w:ascii="Calibri" w:eastAsia="SimSun" w:hAnsi="Calibri" w:cs="Calibri"/>
                <w:b/>
                <w:i/>
                <w:color w:val="000000"/>
              </w:rPr>
              <w:t>Remark</w:t>
            </w:r>
          </w:p>
        </w:tc>
      </w:tr>
      <w:tr w:rsidR="00000AE6" w:rsidRPr="001F7DE8" w:rsidTr="00000AE6"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Pr="001F7DE8" w:rsidRDefault="00000AE6" w:rsidP="00000AE6">
            <w:pPr>
              <w:jc w:val="center"/>
              <w:textAlignment w:val="bottom"/>
              <w:rPr>
                <w:rFonts w:ascii="Calibri" w:hAnsi="Calibri" w:cs="Calibri"/>
                <w:color w:val="000000"/>
                <w:szCs w:val="22"/>
              </w:rPr>
            </w:pPr>
            <w:r w:rsidRPr="001F7DE8">
              <w:rPr>
                <w:rFonts w:ascii="Calibri" w:hAnsi="Calibri" w:cs="Calibri"/>
                <w:color w:val="000000"/>
                <w:szCs w:val="22"/>
              </w:rPr>
              <w:t>1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AE6" w:rsidRPr="001F7DE8" w:rsidRDefault="00000AE6" w:rsidP="00000AE6">
            <w:pPr>
              <w:spacing w:line="225" w:lineRule="atLeast"/>
              <w:rPr>
                <w:rFonts w:ascii="Calibri" w:hAnsi="Calibri" w:cs="Calibri"/>
                <w:color w:val="000000"/>
                <w:szCs w:val="22"/>
              </w:rPr>
            </w:pPr>
            <w:r w:rsidRPr="001F7DE8">
              <w:rPr>
                <w:rFonts w:ascii="Calibri" w:hAnsi="Calibri" w:cs="Calibri"/>
                <w:color w:val="000000"/>
                <w:szCs w:val="22"/>
              </w:rPr>
              <w:t xml:space="preserve">PC 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AE6" w:rsidRPr="00442D51" w:rsidRDefault="00000AE6" w:rsidP="00000AE6">
            <w:pPr>
              <w:pStyle w:val="ae"/>
              <w:numPr>
                <w:ilvl w:val="0"/>
                <w:numId w:val="64"/>
              </w:numPr>
              <w:spacing w:line="225" w:lineRule="atLeast"/>
              <w:ind w:leftChars="0"/>
              <w:rPr>
                <w:rFonts w:ascii="Calibri" w:hAnsi="Calibri" w:cs="Calibri"/>
                <w:color w:val="000000"/>
                <w:szCs w:val="22"/>
              </w:rPr>
            </w:pPr>
            <w:r w:rsidRPr="005452C0">
              <w:rPr>
                <w:rFonts w:ascii="Calibri" w:hAnsi="Calibri" w:cs="Calibri"/>
                <w:color w:val="000000"/>
                <w:szCs w:val="22"/>
              </w:rPr>
              <w:t>OS: Ubuntu 16.04 or 18</w:t>
            </w:r>
            <w:r w:rsidRPr="005452C0">
              <w:rPr>
                <w:rFonts w:ascii="Calibri" w:hAnsi="Calibri" w:cs="Calibri" w:hint="eastAsia"/>
                <w:color w:val="000000"/>
                <w:szCs w:val="22"/>
              </w:rPr>
              <w:t xml:space="preserve"> LTS</w:t>
            </w:r>
          </w:p>
          <w:p w:rsidR="00000AE6" w:rsidRPr="005452C0" w:rsidRDefault="00000AE6" w:rsidP="00000AE6">
            <w:pPr>
              <w:pStyle w:val="ae"/>
              <w:numPr>
                <w:ilvl w:val="0"/>
                <w:numId w:val="64"/>
              </w:numPr>
              <w:spacing w:line="225" w:lineRule="atLeast"/>
              <w:ind w:leftChars="0"/>
              <w:rPr>
                <w:rFonts w:ascii="Calibri" w:hAnsi="Calibri" w:cs="Calibri"/>
                <w:color w:val="000000"/>
                <w:szCs w:val="22"/>
              </w:rPr>
            </w:pPr>
            <w:r w:rsidRPr="005452C0">
              <w:rPr>
                <w:rFonts w:ascii="Calibri" w:hAnsi="Calibri" w:cs="Calibri"/>
                <w:color w:val="000000"/>
                <w:szCs w:val="22"/>
              </w:rPr>
              <w:t xml:space="preserve">HW spec.: </w:t>
            </w:r>
          </w:p>
          <w:p w:rsidR="00000AE6" w:rsidRDefault="00000AE6" w:rsidP="00000AE6">
            <w:pPr>
              <w:spacing w:line="225" w:lineRule="atLeast"/>
              <w:ind w:firstLineChars="100" w:firstLine="240"/>
              <w:rPr>
                <w:rFonts w:ascii="Calibri" w:hAnsi="Calibri" w:cs="Calibri"/>
                <w:color w:val="000000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Cs w:val="22"/>
              </w:rPr>
              <w:t>PCIe</w:t>
            </w:r>
            <w:proofErr w:type="spellEnd"/>
            <w:r>
              <w:rPr>
                <w:rFonts w:ascii="Calibri" w:hAnsi="Calibri" w:cs="Calibri"/>
                <w:color w:val="000000"/>
                <w:szCs w:val="22"/>
              </w:rPr>
              <w:t xml:space="preserve"> Gen.3 X16</w:t>
            </w:r>
          </w:p>
          <w:p w:rsidR="00000AE6" w:rsidRDefault="00000AE6" w:rsidP="00000AE6">
            <w:pPr>
              <w:spacing w:line="225" w:lineRule="atLeast"/>
              <w:ind w:leftChars="100" w:left="24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 xml:space="preserve">BIOS support: 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>Above 4GB decoding</w:t>
            </w:r>
          </w:p>
          <w:p w:rsidR="00000AE6" w:rsidRPr="005452C0" w:rsidRDefault="00000AE6" w:rsidP="00000AE6">
            <w:pPr>
              <w:pStyle w:val="ae"/>
              <w:numPr>
                <w:ilvl w:val="0"/>
                <w:numId w:val="64"/>
              </w:numPr>
              <w:spacing w:line="225" w:lineRule="atLeast"/>
              <w:ind w:leftChars="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This compute must access the internet for package update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AE6" w:rsidRPr="001F7DE8" w:rsidRDefault="00000AE6" w:rsidP="00000AE6">
            <w:pPr>
              <w:spacing w:line="225" w:lineRule="atLeast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1F7DE8">
              <w:rPr>
                <w:rFonts w:ascii="Calibri" w:hAnsi="Calibri" w:cs="Calibri"/>
                <w:color w:val="000000"/>
                <w:szCs w:val="22"/>
              </w:rPr>
              <w:t xml:space="preserve">1 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Default="00000AE6" w:rsidP="00000AE6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The Ubuntu </w:t>
            </w:r>
            <w:r>
              <w:rPr>
                <w:rFonts w:ascii="Calibri" w:hAnsi="Calibri" w:cs="Calibri"/>
                <w:color w:val="000000"/>
                <w:szCs w:val="22"/>
              </w:rPr>
              <w:t>update package:</w:t>
            </w:r>
          </w:p>
          <w:p w:rsidR="00000AE6" w:rsidRDefault="00000AE6" w:rsidP="00000AE6">
            <w:pPr>
              <w:pStyle w:val="Default"/>
            </w:pPr>
            <w:proofErr w:type="spellStart"/>
            <w:r>
              <w:t>sudo</w:t>
            </w:r>
            <w:proofErr w:type="spellEnd"/>
            <w:r>
              <w:t xml:space="preserve"> apt install dialog </w:t>
            </w:r>
          </w:p>
          <w:p w:rsidR="00000AE6" w:rsidRPr="005452C0" w:rsidRDefault="00000AE6" w:rsidP="00000AE6">
            <w:pPr>
              <w:pStyle w:val="Default"/>
            </w:pPr>
            <w:proofErr w:type="spellStart"/>
            <w:r>
              <w:rPr>
                <w:sz w:val="23"/>
                <w:szCs w:val="23"/>
              </w:rPr>
              <w:t>sudo</w:t>
            </w:r>
            <w:proofErr w:type="spellEnd"/>
            <w:r>
              <w:rPr>
                <w:sz w:val="23"/>
                <w:szCs w:val="23"/>
              </w:rPr>
              <w:t xml:space="preserve"> update-</w:t>
            </w:r>
            <w:proofErr w:type="spellStart"/>
            <w:r>
              <w:rPr>
                <w:sz w:val="23"/>
                <w:szCs w:val="23"/>
              </w:rPr>
              <w:t>pciids</w:t>
            </w:r>
            <w:proofErr w:type="spellEnd"/>
          </w:p>
          <w:p w:rsidR="00000AE6" w:rsidRDefault="00000AE6" w:rsidP="00000AE6">
            <w:pPr>
              <w:pStyle w:val="Default"/>
            </w:pPr>
          </w:p>
          <w:p w:rsidR="00000AE6" w:rsidRDefault="00000AE6" w:rsidP="00000AE6">
            <w:pPr>
              <w:pStyle w:val="Default"/>
            </w:pPr>
            <w:r>
              <w:rPr>
                <w:rFonts w:ascii="Calibri" w:eastAsiaTheme="minorEastAsia" w:hAnsi="Calibri" w:cs="Calibri"/>
                <w:szCs w:val="22"/>
              </w:rPr>
              <w:t>Driver:</w:t>
            </w:r>
            <w:r>
              <w:rPr>
                <w:rFonts w:ascii="Calibri" w:eastAsiaTheme="minorEastAsia" w:hAnsi="Calibri" w:cs="Calibri" w:hint="eastAsia"/>
                <w:szCs w:val="22"/>
              </w:rPr>
              <w:t xml:space="preserve"> CP210x_Universal Driver</w:t>
            </w:r>
          </w:p>
          <w:p w:rsidR="00000AE6" w:rsidRPr="001F7DE8" w:rsidRDefault="00000AE6" w:rsidP="00000AE6">
            <w:pPr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000AE6" w:rsidRPr="00303FC2" w:rsidTr="00000AE6"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Pr="00303FC2" w:rsidRDefault="00000AE6" w:rsidP="00000AE6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2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Pr="00303FC2" w:rsidRDefault="00000AE6" w:rsidP="00000AE6">
            <w:pPr>
              <w:rPr>
                <w:rFonts w:ascii="Calibri" w:hAnsi="Calibri" w:cs="Calibri"/>
                <w:color w:val="000000"/>
                <w:szCs w:val="22"/>
              </w:rPr>
            </w:pPr>
            <w:r w:rsidRPr="00303FC2">
              <w:rPr>
                <w:rFonts w:ascii="Calibri" w:hAnsi="Calibri" w:cs="Calibri"/>
                <w:color w:val="000000"/>
                <w:szCs w:val="22"/>
              </w:rPr>
              <w:t>Barcode Scanner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Pr="00303FC2" w:rsidRDefault="00000AE6" w:rsidP="00000AE6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2D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Pr="00303FC2" w:rsidRDefault="00000AE6" w:rsidP="00000AE6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303FC2">
              <w:rPr>
                <w:rFonts w:ascii="Calibri" w:hAnsi="Calibri" w:cs="Calibri"/>
                <w:color w:val="000000"/>
                <w:szCs w:val="22"/>
              </w:rPr>
              <w:t>1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AE6" w:rsidRPr="00303FC2" w:rsidRDefault="00000AE6" w:rsidP="00000AE6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  <w:tr w:rsidR="00000AE6" w:rsidRPr="005452C0" w:rsidTr="00000AE6"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Default="00000AE6" w:rsidP="00000AE6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3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Pr="00303FC2" w:rsidRDefault="00000AE6" w:rsidP="00000AE6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Com port setting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Default="00000AE6" w:rsidP="00000AE6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B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aud: 115200, HW SW flow control </w:t>
            </w:r>
            <w:r>
              <w:rPr>
                <w:rFonts w:ascii="Calibri" w:hAnsi="Calibri" w:cs="Calibri"/>
                <w:color w:val="000000"/>
                <w:szCs w:val="22"/>
              </w:rPr>
              <w:t>“NO”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Pr="00303FC2" w:rsidRDefault="00000AE6" w:rsidP="00000AE6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AE6" w:rsidRPr="00442D51" w:rsidRDefault="00000AE6" w:rsidP="00000AE6">
            <w:pPr>
              <w:rPr>
                <w:rFonts w:ascii="Calibri" w:eastAsiaTheme="minorEastAsia" w:hAnsi="Calibri" w:cs="Calibri"/>
                <w:color w:val="000000"/>
                <w:szCs w:val="22"/>
              </w:rPr>
            </w:pPr>
          </w:p>
        </w:tc>
      </w:tr>
      <w:tr w:rsidR="00000AE6" w:rsidRPr="00303FC2" w:rsidTr="00000AE6"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Default="00000AE6" w:rsidP="00000AE6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3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Pr="00303FC2" w:rsidRDefault="00000AE6" w:rsidP="00000AE6">
            <w:pPr>
              <w:rPr>
                <w:rFonts w:ascii="Calibri" w:hAnsi="Calibri" w:cs="Calibri"/>
                <w:color w:val="000000"/>
                <w:szCs w:val="22"/>
              </w:rPr>
            </w:pPr>
            <w:proofErr w:type="spellStart"/>
            <w:r>
              <w:rPr>
                <w:rFonts w:ascii="Calibri" w:hAnsi="Calibri" w:cs="Calibri" w:hint="eastAsia"/>
                <w:color w:val="000000"/>
                <w:szCs w:val="22"/>
              </w:rPr>
              <w:t>PCIe</w:t>
            </w:r>
            <w:proofErr w:type="spellEnd"/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 w:hint="eastAsia"/>
                <w:color w:val="000000"/>
                <w:szCs w:val="22"/>
              </w:rPr>
              <w:t>Hotswap</w:t>
            </w:r>
            <w:proofErr w:type="spellEnd"/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 </w:t>
            </w:r>
            <w:r>
              <w:rPr>
                <w:rFonts w:ascii="Calibri" w:hAnsi="Calibri" w:cs="Calibri"/>
                <w:color w:val="000000"/>
                <w:szCs w:val="22"/>
              </w:rPr>
              <w:t>Card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Default="00000AE6" w:rsidP="00000AE6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PEX-16-50185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Pr="00303FC2" w:rsidRDefault="00000AE6" w:rsidP="00000AE6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1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AE6" w:rsidRPr="00303FC2" w:rsidRDefault="00000AE6" w:rsidP="00000AE6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  <w:tr w:rsidR="00000AE6" w:rsidRPr="00303FC2" w:rsidTr="00000AE6"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Default="00000AE6" w:rsidP="00000AE6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4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Pr="00303FC2" w:rsidRDefault="00000AE6" w:rsidP="00000AE6">
            <w:pPr>
              <w:rPr>
                <w:rFonts w:ascii="Calibri" w:hAnsi="Calibri" w:cs="Calibri"/>
                <w:color w:val="000000"/>
                <w:szCs w:val="22"/>
              </w:rPr>
            </w:pPr>
            <w:proofErr w:type="spellStart"/>
            <w:r>
              <w:rPr>
                <w:rFonts w:ascii="Calibri" w:hAnsi="Calibri" w:cs="Calibri" w:hint="eastAsia"/>
                <w:color w:val="000000"/>
                <w:szCs w:val="22"/>
              </w:rPr>
              <w:t>PCIe</w:t>
            </w:r>
            <w:proofErr w:type="spellEnd"/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 w:hint="eastAsia"/>
                <w:color w:val="000000"/>
                <w:szCs w:val="22"/>
              </w:rPr>
              <w:t>Extenend</w:t>
            </w:r>
            <w:proofErr w:type="spellEnd"/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 Card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Default="00000AE6" w:rsidP="00000AE6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PEX-16XL V3.0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Pr="00303FC2" w:rsidRDefault="00000AE6" w:rsidP="00000AE6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1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AE6" w:rsidRPr="00303FC2" w:rsidRDefault="00000AE6" w:rsidP="00000AE6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  <w:tr w:rsidR="00000AE6" w:rsidRPr="00303FC2" w:rsidTr="00000AE6"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Default="00000AE6" w:rsidP="00000AE6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5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Default="00000AE6" w:rsidP="00000AE6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RJ45</w:t>
            </w:r>
            <w:r>
              <w:rPr>
                <w:rFonts w:ascii="Calibri" w:hAnsi="Calibri" w:cs="Calibri"/>
                <w:color w:val="000000"/>
                <w:szCs w:val="22"/>
              </w:rPr>
              <w:t xml:space="preserve"> Cable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Default="00000AE6" w:rsidP="00000AE6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Ethernet Cable 3m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Default="00000AE6" w:rsidP="00000AE6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1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AE6" w:rsidRPr="00303FC2" w:rsidRDefault="00000AE6" w:rsidP="00000AE6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  <w:tr w:rsidR="00000AE6" w:rsidRPr="00303FC2" w:rsidTr="00000AE6"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Default="00000AE6" w:rsidP="00000AE6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6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Default="00000AE6" w:rsidP="00000AE6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Console Cable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Default="00000AE6" w:rsidP="00000AE6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USB type-A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 to </w:t>
            </w:r>
            <w:r>
              <w:rPr>
                <w:rFonts w:ascii="Calibri" w:hAnsi="Calibri" w:cs="Calibri"/>
                <w:color w:val="000000"/>
                <w:szCs w:val="22"/>
              </w:rPr>
              <w:t>Micro-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>USB console cable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Pr="00967E37" w:rsidRDefault="00000AE6" w:rsidP="00000AE6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1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AE6" w:rsidRPr="00303FC2" w:rsidRDefault="00000AE6" w:rsidP="00000AE6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  <w:tr w:rsidR="00000AE6" w:rsidRPr="00645390" w:rsidTr="00000AE6"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Default="00000AE6" w:rsidP="00000AE6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7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Default="00000AE6" w:rsidP="00000AE6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DHCP server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Default="00000AE6" w:rsidP="00000AE6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Need a DHCP server for DUT to do </w:t>
            </w:r>
            <w:r>
              <w:rPr>
                <w:rFonts w:ascii="Calibri" w:hAnsi="Calibri" w:cs="Calibri"/>
                <w:color w:val="000000"/>
                <w:szCs w:val="22"/>
              </w:rPr>
              <w:t>Ethernet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 </w:t>
            </w:r>
            <w:r>
              <w:rPr>
                <w:rFonts w:ascii="Calibri" w:hAnsi="Calibri" w:cs="Calibri"/>
                <w:color w:val="000000"/>
                <w:szCs w:val="22"/>
              </w:rPr>
              <w:t>test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AE6" w:rsidRDefault="00000AE6" w:rsidP="00000AE6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1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AE6" w:rsidRPr="00645390" w:rsidRDefault="00000AE6" w:rsidP="00000AE6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</w:tbl>
    <w:p w:rsidR="004866E2" w:rsidRPr="00C309AF" w:rsidRDefault="00C53919" w:rsidP="00ED1ACA">
      <w:pPr>
        <w:pStyle w:val="a"/>
        <w:spacing w:before="180" w:after="180"/>
      </w:pPr>
      <w:bookmarkStart w:id="79" w:name="_Toc62232065"/>
      <w:r>
        <w:lastRenderedPageBreak/>
        <w:t>Test Items o</w:t>
      </w:r>
      <w:r w:rsidR="00DE2C49">
        <w:t>f</w:t>
      </w:r>
      <w:r w:rsidR="00444C3F" w:rsidRPr="00303FC2">
        <w:t xml:space="preserve"> </w:t>
      </w:r>
      <w:r w:rsidR="00B777AA">
        <w:t>Final Functional Test</w:t>
      </w:r>
      <w:bookmarkEnd w:id="7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79"/>
        <w:gridCol w:w="2065"/>
        <w:gridCol w:w="4819"/>
        <w:gridCol w:w="2731"/>
      </w:tblGrid>
      <w:tr w:rsidR="00000AE6" w:rsidRPr="00000AE6" w:rsidTr="00000AE6">
        <w:tc>
          <w:tcPr>
            <w:tcW w:w="579" w:type="dxa"/>
          </w:tcPr>
          <w:p w:rsidR="00000AE6" w:rsidRPr="00000AE6" w:rsidRDefault="00000AE6" w:rsidP="00000AE6">
            <w:pPr>
              <w:rPr>
                <w:rFonts w:ascii="Calibri" w:hAnsi="Calibri" w:cs="Calibri"/>
                <w:b/>
              </w:rPr>
            </w:pPr>
            <w:r w:rsidRPr="00000AE6">
              <w:rPr>
                <w:rFonts w:ascii="Calibri" w:hAnsi="Calibri" w:cs="Calibri"/>
                <w:b/>
              </w:rPr>
              <w:t>Item</w:t>
            </w:r>
          </w:p>
        </w:tc>
        <w:tc>
          <w:tcPr>
            <w:tcW w:w="2065" w:type="dxa"/>
          </w:tcPr>
          <w:p w:rsidR="00000AE6" w:rsidRPr="00203BD5" w:rsidRDefault="00000AE6" w:rsidP="00000AE6">
            <w:pPr>
              <w:rPr>
                <w:rFonts w:ascii="Calibri" w:hAnsi="Calibri" w:cs="Calibri"/>
                <w:b/>
              </w:rPr>
            </w:pPr>
            <w:r w:rsidRPr="00203BD5">
              <w:rPr>
                <w:rFonts w:ascii="Calibri" w:hAnsi="Calibri" w:cs="Calibri"/>
                <w:b/>
              </w:rPr>
              <w:t>Test Feature</w:t>
            </w:r>
          </w:p>
        </w:tc>
        <w:tc>
          <w:tcPr>
            <w:tcW w:w="4819" w:type="dxa"/>
          </w:tcPr>
          <w:p w:rsidR="00000AE6" w:rsidRPr="00203BD5" w:rsidRDefault="00000AE6" w:rsidP="00000AE6">
            <w:pPr>
              <w:rPr>
                <w:rFonts w:ascii="Calibri" w:hAnsi="Calibri" w:cs="Calibri"/>
                <w:b/>
              </w:rPr>
            </w:pPr>
            <w:r w:rsidRPr="00203BD5">
              <w:rPr>
                <w:rFonts w:ascii="Calibri" w:hAnsi="Calibri" w:cs="Calibri"/>
                <w:b/>
              </w:rPr>
              <w:t>Detailed Description</w:t>
            </w:r>
          </w:p>
        </w:tc>
        <w:tc>
          <w:tcPr>
            <w:tcW w:w="2731" w:type="dxa"/>
          </w:tcPr>
          <w:p w:rsidR="00000AE6" w:rsidRPr="00203BD5" w:rsidRDefault="00000AE6" w:rsidP="00000AE6">
            <w:pPr>
              <w:rPr>
                <w:rFonts w:ascii="Calibri" w:hAnsi="Calibri" w:cs="Calibri"/>
                <w:b/>
              </w:rPr>
            </w:pPr>
            <w:r w:rsidRPr="00203BD5">
              <w:rPr>
                <w:rFonts w:ascii="Calibri" w:hAnsi="Calibri" w:cs="Calibri"/>
                <w:b/>
              </w:rPr>
              <w:t>Remark</w:t>
            </w:r>
          </w:p>
        </w:tc>
      </w:tr>
      <w:tr w:rsidR="00F62084" w:rsidRPr="00303FC2" w:rsidTr="00672A24">
        <w:tc>
          <w:tcPr>
            <w:tcW w:w="579" w:type="dxa"/>
            <w:vAlign w:val="center"/>
          </w:tcPr>
          <w:p w:rsidR="00F62084" w:rsidRPr="00A55EE6" w:rsidRDefault="00F62084" w:rsidP="00F62084">
            <w:pPr>
              <w:pStyle w:val="ae"/>
              <w:numPr>
                <w:ilvl w:val="0"/>
                <w:numId w:val="89"/>
              </w:numPr>
              <w:ind w:leftChars="0"/>
              <w:jc w:val="center"/>
              <w:textAlignment w:val="bottom"/>
              <w:rPr>
                <w:rFonts w:ascii="Calibri" w:hAnsi="Calibri" w:cs="Calibri"/>
                <w:color w:val="000000" w:themeColor="text1"/>
                <w:szCs w:val="22"/>
              </w:rPr>
            </w:pPr>
          </w:p>
        </w:tc>
        <w:tc>
          <w:tcPr>
            <w:tcW w:w="2065" w:type="dxa"/>
          </w:tcPr>
          <w:p w:rsidR="00F62084" w:rsidRDefault="00F62084" w:rsidP="00F62084">
            <w:pPr>
              <w:spacing w:line="225" w:lineRule="atLeas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 xml:space="preserve">J5 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>J</w:t>
            </w:r>
            <w:r>
              <w:rPr>
                <w:rFonts w:ascii="Calibri" w:hAnsi="Calibri" w:cs="Calibri"/>
                <w:color w:val="000000"/>
                <w:szCs w:val="22"/>
              </w:rPr>
              <w:t>umper check</w:t>
            </w:r>
          </w:p>
        </w:tc>
        <w:tc>
          <w:tcPr>
            <w:tcW w:w="4819" w:type="dxa"/>
          </w:tcPr>
          <w:p w:rsidR="00F62084" w:rsidRDefault="00F62084" w:rsidP="00F62084">
            <w:pPr>
              <w:spacing w:line="225" w:lineRule="atLeast"/>
              <w:rPr>
                <w:rFonts w:ascii="Calibri" w:hAnsi="Calibri" w:cs="Calibri"/>
                <w:color w:val="000000" w:themeColor="text1"/>
                <w:szCs w:val="22"/>
              </w:rPr>
            </w:pPr>
            <w:r>
              <w:rPr>
                <w:rFonts w:ascii="Calibri" w:hAnsi="Calibri" w:cs="Calibri"/>
                <w:color w:val="000000" w:themeColor="text1"/>
                <w:szCs w:val="22"/>
              </w:rPr>
              <w:t>The jumper must be removed from J5</w:t>
            </w:r>
          </w:p>
        </w:tc>
        <w:tc>
          <w:tcPr>
            <w:tcW w:w="2731" w:type="dxa"/>
          </w:tcPr>
          <w:p w:rsidR="00F62084" w:rsidRPr="00C96896" w:rsidRDefault="00F62084" w:rsidP="00F62084">
            <w:r w:rsidRPr="00C96896">
              <w:t xml:space="preserve">16.2.1.1 </w:t>
            </w:r>
          </w:p>
        </w:tc>
      </w:tr>
      <w:tr w:rsidR="00F62084" w:rsidRPr="00303FC2" w:rsidTr="00000AE6">
        <w:tc>
          <w:tcPr>
            <w:tcW w:w="579" w:type="dxa"/>
          </w:tcPr>
          <w:p w:rsidR="00F62084" w:rsidRPr="00A55EE6" w:rsidRDefault="00F62084" w:rsidP="00F62084">
            <w:pPr>
              <w:pStyle w:val="ae"/>
              <w:numPr>
                <w:ilvl w:val="0"/>
                <w:numId w:val="89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F62084" w:rsidRPr="00203BD5" w:rsidRDefault="00F62084" w:rsidP="00F62084">
            <w:pPr>
              <w:rPr>
                <w:rFonts w:ascii="Calibri" w:hAnsi="Calibri" w:cs="Calibri"/>
              </w:rPr>
            </w:pPr>
            <w:r w:rsidRPr="00243EDF"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Ethernet</w:t>
            </w:r>
            <w:r w:rsidRPr="00243EDF"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 xml:space="preserve"> Test</w:t>
            </w:r>
          </w:p>
        </w:tc>
        <w:tc>
          <w:tcPr>
            <w:tcW w:w="4819" w:type="dxa"/>
          </w:tcPr>
          <w:p w:rsidR="00F62084" w:rsidRPr="00203BD5" w:rsidRDefault="00F62084" w:rsidP="00F62084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Ethernet connection test</w:t>
            </w:r>
          </w:p>
        </w:tc>
        <w:tc>
          <w:tcPr>
            <w:tcW w:w="2731" w:type="dxa"/>
          </w:tcPr>
          <w:p w:rsidR="00F62084" w:rsidRPr="00C96896" w:rsidRDefault="00F62084" w:rsidP="00F62084">
            <w:r w:rsidRPr="00C96896">
              <w:t xml:space="preserve">16.2.1.2 </w:t>
            </w:r>
          </w:p>
        </w:tc>
      </w:tr>
      <w:tr w:rsidR="005E60D5" w:rsidRPr="00303FC2" w:rsidTr="00000AE6">
        <w:tc>
          <w:tcPr>
            <w:tcW w:w="579" w:type="dxa"/>
          </w:tcPr>
          <w:p w:rsidR="005E60D5" w:rsidRPr="00A55EE6" w:rsidRDefault="005E60D5" w:rsidP="005E60D5">
            <w:pPr>
              <w:pStyle w:val="ae"/>
              <w:numPr>
                <w:ilvl w:val="0"/>
                <w:numId w:val="89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5E60D5" w:rsidRPr="00243EDF" w:rsidRDefault="005E60D5" w:rsidP="005E60D5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 xml:space="preserve">Delete all </w:t>
            </w: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Burn-In test log</w:t>
            </w:r>
          </w:p>
        </w:tc>
        <w:tc>
          <w:tcPr>
            <w:tcW w:w="4819" w:type="dxa"/>
          </w:tcPr>
          <w:p w:rsidR="005E60D5" w:rsidRPr="005D718A" w:rsidRDefault="005E60D5" w:rsidP="005E60D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The Burn-</w:t>
            </w:r>
            <w:r>
              <w:rPr>
                <w:rFonts w:ascii="Calibri" w:hAnsi="Calibri" w:cs="Calibri"/>
              </w:rPr>
              <w:t>In test log must be deleted before Final function test to prevent the “upgrade-to-release” fail issue</w:t>
            </w:r>
          </w:p>
        </w:tc>
        <w:tc>
          <w:tcPr>
            <w:tcW w:w="2731" w:type="dxa"/>
          </w:tcPr>
          <w:p w:rsidR="005E60D5" w:rsidRPr="00275F32" w:rsidRDefault="005E60D5" w:rsidP="005E60D5">
            <w:r w:rsidRPr="00275F32">
              <w:t xml:space="preserve">16.2.1.3 </w:t>
            </w:r>
          </w:p>
        </w:tc>
      </w:tr>
      <w:tr w:rsidR="005E60D5" w:rsidRPr="00303FC2" w:rsidTr="00000AE6">
        <w:tc>
          <w:tcPr>
            <w:tcW w:w="579" w:type="dxa"/>
          </w:tcPr>
          <w:p w:rsidR="005E60D5" w:rsidRPr="00A55EE6" w:rsidRDefault="005E60D5" w:rsidP="005E60D5">
            <w:pPr>
              <w:pStyle w:val="ae"/>
              <w:numPr>
                <w:ilvl w:val="0"/>
                <w:numId w:val="89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5E60D5" w:rsidRPr="00243EDF" w:rsidRDefault="005E60D5" w:rsidP="005E60D5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Software version check</w:t>
            </w:r>
          </w:p>
        </w:tc>
        <w:tc>
          <w:tcPr>
            <w:tcW w:w="4819" w:type="dxa"/>
          </w:tcPr>
          <w:p w:rsidR="005E60D5" w:rsidRDefault="005E60D5" w:rsidP="005E60D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 xml:space="preserve">To check the GSI </w:t>
            </w:r>
            <w:r>
              <w:rPr>
                <w:rFonts w:ascii="Calibri" w:hAnsi="Calibri" w:cs="Calibri"/>
              </w:rPr>
              <w:t>software</w:t>
            </w:r>
            <w:r>
              <w:rPr>
                <w:rFonts w:ascii="Calibri" w:hAnsi="Calibri" w:cs="Calibri" w:hint="eastAsia"/>
              </w:rPr>
              <w:t xml:space="preserve"> version</w:t>
            </w:r>
          </w:p>
        </w:tc>
        <w:tc>
          <w:tcPr>
            <w:tcW w:w="2731" w:type="dxa"/>
          </w:tcPr>
          <w:p w:rsidR="005E60D5" w:rsidRPr="00275F32" w:rsidRDefault="005E60D5" w:rsidP="005E60D5">
            <w:r w:rsidRPr="00275F32">
              <w:t xml:space="preserve">16.2.1.4 </w:t>
            </w:r>
          </w:p>
        </w:tc>
      </w:tr>
      <w:tr w:rsidR="005E60D5" w:rsidRPr="00303FC2" w:rsidTr="00000AE6">
        <w:tc>
          <w:tcPr>
            <w:tcW w:w="579" w:type="dxa"/>
          </w:tcPr>
          <w:p w:rsidR="005E60D5" w:rsidRPr="00A55EE6" w:rsidRDefault="005E60D5" w:rsidP="005E60D5">
            <w:pPr>
              <w:pStyle w:val="ae"/>
              <w:numPr>
                <w:ilvl w:val="0"/>
                <w:numId w:val="89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5E60D5" w:rsidRDefault="005E60D5" w:rsidP="005E60D5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R</w:t>
            </w: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TC check</w:t>
            </w:r>
          </w:p>
        </w:tc>
        <w:tc>
          <w:tcPr>
            <w:tcW w:w="4819" w:type="dxa"/>
          </w:tcPr>
          <w:p w:rsidR="005E60D5" w:rsidRDefault="005E60D5" w:rsidP="005E60D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</w:t>
            </w:r>
            <w:r>
              <w:rPr>
                <w:rFonts w:ascii="Calibri" w:hAnsi="Calibri" w:cs="Calibri" w:hint="eastAsia"/>
              </w:rPr>
              <w:t xml:space="preserve">ead </w:t>
            </w:r>
            <w:r>
              <w:rPr>
                <w:rFonts w:ascii="Calibri" w:hAnsi="Calibri" w:cs="Calibri"/>
              </w:rPr>
              <w:t>the RTC time is the same as server time</w:t>
            </w:r>
          </w:p>
        </w:tc>
        <w:tc>
          <w:tcPr>
            <w:tcW w:w="2731" w:type="dxa"/>
          </w:tcPr>
          <w:p w:rsidR="005E60D5" w:rsidRPr="00275F32" w:rsidRDefault="005E60D5" w:rsidP="005E60D5">
            <w:r w:rsidRPr="00275F32">
              <w:t xml:space="preserve">16.2.1.5 </w:t>
            </w:r>
          </w:p>
        </w:tc>
      </w:tr>
      <w:tr w:rsidR="005E60D5" w:rsidRPr="00303FC2" w:rsidTr="00000AE6">
        <w:tc>
          <w:tcPr>
            <w:tcW w:w="579" w:type="dxa"/>
          </w:tcPr>
          <w:p w:rsidR="005E60D5" w:rsidRPr="00A55EE6" w:rsidRDefault="005E60D5" w:rsidP="005E60D5">
            <w:pPr>
              <w:pStyle w:val="ae"/>
              <w:numPr>
                <w:ilvl w:val="0"/>
                <w:numId w:val="89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5E60D5" w:rsidRPr="00243EDF" w:rsidRDefault="005E60D5" w:rsidP="005E60D5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Run standalone test program</w:t>
            </w:r>
          </w:p>
        </w:tc>
        <w:tc>
          <w:tcPr>
            <w:tcW w:w="4819" w:type="dxa"/>
          </w:tcPr>
          <w:p w:rsidR="005E60D5" w:rsidRDefault="005E60D5" w:rsidP="005E60D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</w:t>
            </w:r>
            <w:r>
              <w:rPr>
                <w:rFonts w:ascii="Calibri" w:hAnsi="Calibri" w:cs="Calibri" w:hint="eastAsia"/>
              </w:rPr>
              <w:t>un the GSI standalone test program</w:t>
            </w:r>
          </w:p>
        </w:tc>
        <w:tc>
          <w:tcPr>
            <w:tcW w:w="2731" w:type="dxa"/>
          </w:tcPr>
          <w:p w:rsidR="005E60D5" w:rsidRPr="00275F32" w:rsidRDefault="005E60D5" w:rsidP="005E60D5">
            <w:r w:rsidRPr="00275F32">
              <w:t xml:space="preserve">16.2.1.6 </w:t>
            </w:r>
          </w:p>
        </w:tc>
      </w:tr>
      <w:tr w:rsidR="005E60D5" w:rsidRPr="00303FC2" w:rsidTr="00000AE6">
        <w:tc>
          <w:tcPr>
            <w:tcW w:w="579" w:type="dxa"/>
          </w:tcPr>
          <w:p w:rsidR="005E60D5" w:rsidRPr="00A55EE6" w:rsidRDefault="005E60D5" w:rsidP="005E60D5">
            <w:pPr>
              <w:pStyle w:val="ae"/>
              <w:numPr>
                <w:ilvl w:val="0"/>
                <w:numId w:val="89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5E60D5" w:rsidRDefault="005E60D5" w:rsidP="005E60D5">
            <w:pPr>
              <w:pStyle w:val="Default"/>
            </w:pPr>
            <w:r>
              <w:rPr>
                <w:rFonts w:hint="eastAsia"/>
              </w:rPr>
              <w:t>MAC and serial number check</w:t>
            </w:r>
          </w:p>
        </w:tc>
        <w:tc>
          <w:tcPr>
            <w:tcW w:w="4819" w:type="dxa"/>
          </w:tcPr>
          <w:p w:rsidR="005E60D5" w:rsidRPr="004E7D13" w:rsidRDefault="005E60D5" w:rsidP="005E60D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Choose option 8 as test4, then option4 for check the MAC and serial setting in test6 and test7</w:t>
            </w:r>
          </w:p>
        </w:tc>
        <w:tc>
          <w:tcPr>
            <w:tcW w:w="2731" w:type="dxa"/>
          </w:tcPr>
          <w:p w:rsidR="005E60D5" w:rsidRPr="00275F32" w:rsidRDefault="005E60D5" w:rsidP="005E60D5">
            <w:r w:rsidRPr="00275F32">
              <w:t xml:space="preserve">16.2.1.7 </w:t>
            </w:r>
          </w:p>
        </w:tc>
      </w:tr>
      <w:tr w:rsidR="005E60D5" w:rsidTr="008E7793">
        <w:tc>
          <w:tcPr>
            <w:tcW w:w="579" w:type="dxa"/>
          </w:tcPr>
          <w:p w:rsidR="005E60D5" w:rsidRPr="00DB7EB1" w:rsidRDefault="005E60D5" w:rsidP="005E60D5">
            <w:pPr>
              <w:pStyle w:val="ae"/>
              <w:numPr>
                <w:ilvl w:val="0"/>
                <w:numId w:val="89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5E60D5" w:rsidRPr="00243EDF" w:rsidRDefault="005E60D5" w:rsidP="005E60D5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Test2- option11</w:t>
            </w:r>
          </w:p>
        </w:tc>
        <w:tc>
          <w:tcPr>
            <w:tcW w:w="4819" w:type="dxa"/>
          </w:tcPr>
          <w:p w:rsidR="005E60D5" w:rsidRPr="00E94E45" w:rsidRDefault="005E60D5" w:rsidP="005E60D5">
            <w:pPr>
              <w:pStyle w:val="Default"/>
            </w:pPr>
            <w:r>
              <w:t xml:space="preserve">L4 to ARC. Choose PS and option #4 128MB </w:t>
            </w:r>
          </w:p>
        </w:tc>
        <w:tc>
          <w:tcPr>
            <w:tcW w:w="2731" w:type="dxa"/>
          </w:tcPr>
          <w:p w:rsidR="005E60D5" w:rsidRPr="00275F32" w:rsidRDefault="005E60D5" w:rsidP="005E60D5">
            <w:r w:rsidRPr="00275F32">
              <w:t xml:space="preserve">16.2.1.8 </w:t>
            </w:r>
          </w:p>
        </w:tc>
      </w:tr>
      <w:tr w:rsidR="005E60D5" w:rsidTr="008E7793">
        <w:tc>
          <w:tcPr>
            <w:tcW w:w="579" w:type="dxa"/>
          </w:tcPr>
          <w:p w:rsidR="005E60D5" w:rsidRPr="00DB7EB1" w:rsidRDefault="005E60D5" w:rsidP="005E60D5">
            <w:pPr>
              <w:pStyle w:val="ae"/>
              <w:numPr>
                <w:ilvl w:val="0"/>
                <w:numId w:val="89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5E60D5" w:rsidRDefault="005E60D5" w:rsidP="005E60D5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Test2-option16</w:t>
            </w:r>
          </w:p>
        </w:tc>
        <w:tc>
          <w:tcPr>
            <w:tcW w:w="4819" w:type="dxa"/>
          </w:tcPr>
          <w:p w:rsidR="005E60D5" w:rsidRDefault="005E60D5" w:rsidP="005E60D5">
            <w:pPr>
              <w:rPr>
                <w:rFonts w:ascii="Calibri" w:hAnsi="Calibri" w:cs="Calibri"/>
              </w:rPr>
            </w:pPr>
            <w:r w:rsidRPr="00E94E45">
              <w:rPr>
                <w:rFonts w:ascii="Calibri" w:hAnsi="Calibri" w:cs="Calibri"/>
              </w:rPr>
              <w:t>L4 to ARM. Choose PS and option #5 256MB</w:t>
            </w:r>
          </w:p>
        </w:tc>
        <w:tc>
          <w:tcPr>
            <w:tcW w:w="2731" w:type="dxa"/>
          </w:tcPr>
          <w:p w:rsidR="005E60D5" w:rsidRPr="00275F32" w:rsidRDefault="005E60D5" w:rsidP="005E60D5">
            <w:r w:rsidRPr="00275F32">
              <w:t xml:space="preserve">16.2.1.9 </w:t>
            </w:r>
          </w:p>
        </w:tc>
      </w:tr>
      <w:tr w:rsidR="005E60D5" w:rsidTr="008E7793">
        <w:tc>
          <w:tcPr>
            <w:tcW w:w="579" w:type="dxa"/>
          </w:tcPr>
          <w:p w:rsidR="005E60D5" w:rsidRPr="00DB7EB1" w:rsidRDefault="005E60D5" w:rsidP="005E60D5">
            <w:pPr>
              <w:pStyle w:val="ae"/>
              <w:numPr>
                <w:ilvl w:val="0"/>
                <w:numId w:val="89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5E60D5" w:rsidRDefault="005E60D5" w:rsidP="005E60D5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Test2-option4</w:t>
            </w:r>
          </w:p>
        </w:tc>
        <w:tc>
          <w:tcPr>
            <w:tcW w:w="4819" w:type="dxa"/>
          </w:tcPr>
          <w:p w:rsidR="005E60D5" w:rsidRPr="00802634" w:rsidRDefault="005E60D5" w:rsidP="005E60D5">
            <w:pPr>
              <w:pStyle w:val="Default"/>
              <w:rPr>
                <w:rFonts w:ascii="Calibri" w:hAnsi="Calibri" w:cs="Calibri"/>
                <w:color w:val="auto"/>
                <w:kern w:val="2"/>
              </w:rPr>
            </w:pPr>
            <w:r w:rsidRPr="00802634">
              <w:rPr>
                <w:rFonts w:ascii="Calibri" w:hAnsi="Calibri" w:cs="Calibri"/>
                <w:color w:val="auto"/>
                <w:kern w:val="2"/>
              </w:rPr>
              <w:t xml:space="preserve">DB ARC to ARM all cores </w:t>
            </w:r>
          </w:p>
        </w:tc>
        <w:tc>
          <w:tcPr>
            <w:tcW w:w="2731" w:type="dxa"/>
          </w:tcPr>
          <w:p w:rsidR="005E60D5" w:rsidRPr="00275F32" w:rsidRDefault="005E60D5" w:rsidP="005E60D5">
            <w:r w:rsidRPr="00275F32">
              <w:t>16.2.1.10</w:t>
            </w:r>
          </w:p>
        </w:tc>
      </w:tr>
      <w:tr w:rsidR="005E60D5" w:rsidTr="008E7793">
        <w:tc>
          <w:tcPr>
            <w:tcW w:w="579" w:type="dxa"/>
          </w:tcPr>
          <w:p w:rsidR="005E60D5" w:rsidRPr="00DB7EB1" w:rsidRDefault="005E60D5" w:rsidP="005E60D5">
            <w:pPr>
              <w:pStyle w:val="ae"/>
              <w:numPr>
                <w:ilvl w:val="0"/>
                <w:numId w:val="89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5E60D5" w:rsidRDefault="005E60D5" w:rsidP="005E60D5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Test2-option2</w:t>
            </w:r>
          </w:p>
        </w:tc>
        <w:tc>
          <w:tcPr>
            <w:tcW w:w="4819" w:type="dxa"/>
          </w:tcPr>
          <w:p w:rsidR="005E60D5" w:rsidRPr="00802634" w:rsidRDefault="005E60D5" w:rsidP="005E60D5">
            <w:pPr>
              <w:pStyle w:val="Default"/>
              <w:rPr>
                <w:rFonts w:ascii="Calibri" w:hAnsi="Calibri" w:cs="Calibri"/>
                <w:color w:val="auto"/>
                <w:kern w:val="2"/>
              </w:rPr>
            </w:pPr>
            <w:r w:rsidRPr="00802634">
              <w:rPr>
                <w:rFonts w:ascii="Calibri" w:hAnsi="Calibri" w:cs="Calibri"/>
                <w:color w:val="auto"/>
                <w:kern w:val="2"/>
              </w:rPr>
              <w:t>DB ARM all cores</w:t>
            </w:r>
          </w:p>
        </w:tc>
        <w:tc>
          <w:tcPr>
            <w:tcW w:w="2731" w:type="dxa"/>
          </w:tcPr>
          <w:p w:rsidR="005E60D5" w:rsidRPr="00275F32" w:rsidRDefault="005E60D5" w:rsidP="005E60D5">
            <w:r w:rsidRPr="00275F32">
              <w:t>16.2.1.11</w:t>
            </w:r>
          </w:p>
        </w:tc>
      </w:tr>
      <w:tr w:rsidR="005E60D5" w:rsidTr="008E7793">
        <w:tc>
          <w:tcPr>
            <w:tcW w:w="579" w:type="dxa"/>
          </w:tcPr>
          <w:p w:rsidR="005E60D5" w:rsidRPr="00DB7EB1" w:rsidRDefault="005E60D5" w:rsidP="005E60D5">
            <w:pPr>
              <w:pStyle w:val="ae"/>
              <w:numPr>
                <w:ilvl w:val="0"/>
                <w:numId w:val="89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5E60D5" w:rsidRDefault="005E60D5" w:rsidP="005E60D5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Test2-option9</w:t>
            </w:r>
          </w:p>
        </w:tc>
        <w:tc>
          <w:tcPr>
            <w:tcW w:w="4819" w:type="dxa"/>
          </w:tcPr>
          <w:p w:rsidR="005E60D5" w:rsidRDefault="005E60D5" w:rsidP="005E60D5">
            <w:pPr>
              <w:rPr>
                <w:rFonts w:ascii="Calibri" w:hAnsi="Calibri" w:cs="Calibri"/>
              </w:rPr>
            </w:pPr>
            <w:r w:rsidRPr="00802634">
              <w:rPr>
                <w:rFonts w:ascii="Calibri" w:hAnsi="Calibri" w:cs="Calibri"/>
              </w:rPr>
              <w:t>mailbox ARC all cores</w:t>
            </w:r>
          </w:p>
        </w:tc>
        <w:tc>
          <w:tcPr>
            <w:tcW w:w="2731" w:type="dxa"/>
          </w:tcPr>
          <w:p w:rsidR="005E60D5" w:rsidRPr="00275F32" w:rsidRDefault="005E60D5" w:rsidP="005E60D5">
            <w:r w:rsidRPr="00275F32">
              <w:t>16.2.1.12</w:t>
            </w:r>
          </w:p>
        </w:tc>
      </w:tr>
      <w:tr w:rsidR="005E60D5" w:rsidTr="008E7793">
        <w:tc>
          <w:tcPr>
            <w:tcW w:w="579" w:type="dxa"/>
          </w:tcPr>
          <w:p w:rsidR="005E60D5" w:rsidRPr="00DB7EB1" w:rsidRDefault="005E60D5" w:rsidP="005E60D5">
            <w:pPr>
              <w:pStyle w:val="ae"/>
              <w:numPr>
                <w:ilvl w:val="0"/>
                <w:numId w:val="89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5E60D5" w:rsidRDefault="005E60D5" w:rsidP="005E60D5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Test2-option22</w:t>
            </w:r>
          </w:p>
        </w:tc>
        <w:tc>
          <w:tcPr>
            <w:tcW w:w="4819" w:type="dxa"/>
          </w:tcPr>
          <w:p w:rsidR="005E60D5" w:rsidRDefault="005E60D5" w:rsidP="005E60D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Check LEDs </w:t>
            </w:r>
            <w:r>
              <w:rPr>
                <w:rFonts w:ascii="Calibri" w:hAnsi="Calibri" w:cs="Calibri" w:hint="eastAsia"/>
              </w:rPr>
              <w:t>LD</w:t>
            </w:r>
            <w:r>
              <w:rPr>
                <w:rFonts w:ascii="Calibri" w:hAnsi="Calibri" w:cs="Calibri"/>
              </w:rPr>
              <w:t>2, LD3, LD4,LD5, LD8, LD9, LD10</w:t>
            </w:r>
          </w:p>
        </w:tc>
        <w:tc>
          <w:tcPr>
            <w:tcW w:w="2731" w:type="dxa"/>
          </w:tcPr>
          <w:p w:rsidR="005E60D5" w:rsidRPr="00275F32" w:rsidRDefault="005E60D5" w:rsidP="005E60D5">
            <w:r w:rsidRPr="00275F32">
              <w:t>16.2.1.13</w:t>
            </w:r>
          </w:p>
        </w:tc>
      </w:tr>
      <w:tr w:rsidR="005E60D5" w:rsidTr="008E7793">
        <w:tc>
          <w:tcPr>
            <w:tcW w:w="579" w:type="dxa"/>
          </w:tcPr>
          <w:p w:rsidR="005E60D5" w:rsidRPr="00DB7EB1" w:rsidRDefault="005E60D5" w:rsidP="005E60D5">
            <w:pPr>
              <w:pStyle w:val="ae"/>
              <w:numPr>
                <w:ilvl w:val="0"/>
                <w:numId w:val="89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5E60D5" w:rsidRDefault="005E60D5" w:rsidP="005E60D5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Clean Sever test log</w:t>
            </w:r>
          </w:p>
        </w:tc>
        <w:tc>
          <w:tcPr>
            <w:tcW w:w="4819" w:type="dxa"/>
          </w:tcPr>
          <w:p w:rsidR="005E60D5" w:rsidRDefault="005E60D5" w:rsidP="005E60D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To prevent the Sever be crashed, clean the log before next test item</w:t>
            </w:r>
          </w:p>
        </w:tc>
        <w:tc>
          <w:tcPr>
            <w:tcW w:w="2731" w:type="dxa"/>
          </w:tcPr>
          <w:p w:rsidR="005E60D5" w:rsidRPr="00275F32" w:rsidRDefault="005E60D5" w:rsidP="005E60D5">
            <w:r w:rsidRPr="00275F32">
              <w:t>16.2.1.14</w:t>
            </w:r>
          </w:p>
        </w:tc>
      </w:tr>
      <w:tr w:rsidR="005E60D5" w:rsidTr="008E7793">
        <w:tc>
          <w:tcPr>
            <w:tcW w:w="579" w:type="dxa"/>
          </w:tcPr>
          <w:p w:rsidR="005E60D5" w:rsidRPr="00DB7EB1" w:rsidRDefault="005E60D5" w:rsidP="005E60D5">
            <w:pPr>
              <w:pStyle w:val="ae"/>
              <w:numPr>
                <w:ilvl w:val="0"/>
                <w:numId w:val="89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5E60D5" w:rsidRPr="00E94E45" w:rsidRDefault="005E60D5" w:rsidP="005E60D5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P</w:t>
            </w: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CIe</w:t>
            </w:r>
            <w:proofErr w:type="spellEnd"/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 xml:space="preserve"> test for L4 all 14GB RAM</w:t>
            </w:r>
          </w:p>
        </w:tc>
        <w:tc>
          <w:tcPr>
            <w:tcW w:w="4819" w:type="dxa"/>
          </w:tcPr>
          <w:p w:rsidR="005E60D5" w:rsidRDefault="005E60D5" w:rsidP="005E60D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first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2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boards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must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run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this item</w:t>
            </w:r>
          </w:p>
        </w:tc>
        <w:tc>
          <w:tcPr>
            <w:tcW w:w="2731" w:type="dxa"/>
          </w:tcPr>
          <w:p w:rsidR="005E60D5" w:rsidRPr="00275F32" w:rsidRDefault="005E60D5" w:rsidP="005E60D5">
            <w:r w:rsidRPr="00275F32">
              <w:t>16.2.1.15</w:t>
            </w:r>
          </w:p>
        </w:tc>
      </w:tr>
      <w:tr w:rsidR="005E60D5" w:rsidTr="008E7793">
        <w:tc>
          <w:tcPr>
            <w:tcW w:w="579" w:type="dxa"/>
          </w:tcPr>
          <w:p w:rsidR="005E60D5" w:rsidRPr="00DB7EB1" w:rsidRDefault="005E60D5" w:rsidP="005E60D5">
            <w:pPr>
              <w:pStyle w:val="ae"/>
              <w:numPr>
                <w:ilvl w:val="0"/>
                <w:numId w:val="89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5E60D5" w:rsidRPr="00E94E45" w:rsidRDefault="005E60D5" w:rsidP="005E60D5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P</w:t>
            </w: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CIe</w:t>
            </w:r>
            <w:proofErr w:type="spellEnd"/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 xml:space="preserve"> test for L4 512MB test</w:t>
            </w:r>
          </w:p>
        </w:tc>
        <w:tc>
          <w:tcPr>
            <w:tcW w:w="4819" w:type="dxa"/>
          </w:tcPr>
          <w:p w:rsidR="005E60D5" w:rsidRDefault="005E60D5" w:rsidP="005E60D5"/>
        </w:tc>
        <w:tc>
          <w:tcPr>
            <w:tcW w:w="2731" w:type="dxa"/>
          </w:tcPr>
          <w:p w:rsidR="005E60D5" w:rsidRDefault="005E60D5" w:rsidP="005E60D5">
            <w:r w:rsidRPr="00275F32">
              <w:t>16.2.1.16</w:t>
            </w:r>
          </w:p>
        </w:tc>
      </w:tr>
      <w:tr w:rsidR="00F62084" w:rsidTr="00672A24">
        <w:tc>
          <w:tcPr>
            <w:tcW w:w="579" w:type="dxa"/>
          </w:tcPr>
          <w:p w:rsidR="00F62084" w:rsidRPr="00DB7EB1" w:rsidRDefault="00F62084" w:rsidP="00F62084">
            <w:pPr>
              <w:pStyle w:val="ae"/>
              <w:numPr>
                <w:ilvl w:val="0"/>
                <w:numId w:val="89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F62084" w:rsidRDefault="00F62084" w:rsidP="00F62084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 w:rsidRPr="00E94E45"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Upgrade to release version</w:t>
            </w:r>
          </w:p>
        </w:tc>
        <w:tc>
          <w:tcPr>
            <w:tcW w:w="4819" w:type="dxa"/>
          </w:tcPr>
          <w:p w:rsidR="00F62084" w:rsidRDefault="00F62084" w:rsidP="00F62084">
            <w:pPr>
              <w:rPr>
                <w:rFonts w:ascii="Calibri" w:hAnsi="Calibri" w:cs="Calibri"/>
              </w:rPr>
            </w:pPr>
            <w:r>
              <w:t>select option #7 Load GSI release version on main menu</w:t>
            </w:r>
          </w:p>
        </w:tc>
        <w:tc>
          <w:tcPr>
            <w:tcW w:w="2731" w:type="dxa"/>
          </w:tcPr>
          <w:p w:rsidR="00F62084" w:rsidRDefault="00F62084" w:rsidP="00F62084">
            <w:r w:rsidRPr="00C96896">
              <w:t>16.2.1.1</w:t>
            </w:r>
            <w:r w:rsidR="005E60D5">
              <w:t>7</w:t>
            </w:r>
          </w:p>
        </w:tc>
      </w:tr>
    </w:tbl>
    <w:p w:rsidR="00000AE6" w:rsidRDefault="00000AE6" w:rsidP="00000AE6">
      <w:pPr>
        <w:pStyle w:val="a0"/>
      </w:pPr>
      <w:r>
        <w:t>Test Items screenshot</w:t>
      </w:r>
    </w:p>
    <w:p w:rsidR="000919C8" w:rsidRDefault="000919C8" w:rsidP="00634EBE">
      <w:pPr>
        <w:pStyle w:val="a1"/>
      </w:pPr>
      <w:r>
        <w:t xml:space="preserve">No </w:t>
      </w:r>
      <w:r>
        <w:rPr>
          <w:rFonts w:hint="eastAsia"/>
        </w:rPr>
        <w:t>Jumper on J5</w:t>
      </w:r>
    </w:p>
    <w:p w:rsidR="007C3044" w:rsidRDefault="007C3044" w:rsidP="007C3044">
      <w:pPr>
        <w:ind w:left="480" w:firstLine="480"/>
      </w:pPr>
      <w:r>
        <w:t xml:space="preserve">Please </w:t>
      </w:r>
      <w:r>
        <w:rPr>
          <w:rFonts w:hint="eastAsia"/>
        </w:rPr>
        <w:t xml:space="preserve">make sure </w:t>
      </w:r>
      <w:r>
        <w:t xml:space="preserve">there is no </w:t>
      </w:r>
      <w:r>
        <w:rPr>
          <w:rFonts w:hint="eastAsia"/>
        </w:rPr>
        <w:t>jumper</w:t>
      </w:r>
      <w:r>
        <w:t xml:space="preserve"> on J5</w:t>
      </w:r>
      <w:r w:rsidR="007B03D9">
        <w:t>.</w:t>
      </w:r>
    </w:p>
    <w:p w:rsidR="007B03D9" w:rsidRPr="007C3044" w:rsidRDefault="007B03D9" w:rsidP="007C3044">
      <w:pPr>
        <w:ind w:left="480" w:firstLine="480"/>
      </w:pPr>
      <w:r>
        <w:rPr>
          <w:rFonts w:hint="eastAsia"/>
          <w:noProof/>
        </w:rPr>
        <w:drawing>
          <wp:inline distT="0" distB="0" distL="0" distR="0">
            <wp:extent cx="4320000" cy="1348940"/>
            <wp:effectExtent l="0" t="0" r="4445" b="3810"/>
            <wp:docPr id="3110" name="圖片 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3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D0B" w:rsidRDefault="00000AE6" w:rsidP="00634EBE">
      <w:pPr>
        <w:pStyle w:val="a1"/>
      </w:pPr>
      <w:r w:rsidRPr="00243EDF">
        <w:lastRenderedPageBreak/>
        <w:t>Ethernet</w:t>
      </w:r>
      <w:r w:rsidRPr="00243EDF">
        <w:rPr>
          <w:rFonts w:hint="eastAsia"/>
        </w:rPr>
        <w:t xml:space="preserve"> Test</w:t>
      </w:r>
      <w:r w:rsidR="003753A4">
        <w:t>(on DUT)</w:t>
      </w:r>
    </w:p>
    <w:p w:rsidR="00000D0B" w:rsidRPr="00000D0B" w:rsidRDefault="00000D0B" w:rsidP="00000D0B">
      <w:pPr>
        <w:ind w:left="960"/>
        <w:rPr>
          <w:rFonts w:ascii="Calibri" w:hAnsi="Calibri" w:cs="Calibri"/>
        </w:rPr>
      </w:pPr>
      <w:r w:rsidRPr="00000D0B">
        <w:rPr>
          <w:rFonts w:ascii="Calibri" w:hAnsi="Calibri" w:cs="Calibri"/>
        </w:rPr>
        <w:t xml:space="preserve">You could press &lt;Ctrl-C&gt; to stop load </w:t>
      </w:r>
      <w:proofErr w:type="spellStart"/>
      <w:r w:rsidRPr="00000D0B">
        <w:rPr>
          <w:rFonts w:ascii="Calibri" w:hAnsi="Calibri" w:cs="Calibri"/>
        </w:rPr>
        <w:t>gsi</w:t>
      </w:r>
      <w:proofErr w:type="spellEnd"/>
      <w:r w:rsidRPr="00000D0B">
        <w:rPr>
          <w:rFonts w:ascii="Calibri" w:hAnsi="Calibri" w:cs="Calibri"/>
        </w:rPr>
        <w:t xml:space="preserve">-cli application (when you see 15% </w:t>
      </w:r>
      <w:proofErr w:type="gramStart"/>
      <w:r w:rsidRPr="00000D0B">
        <w:rPr>
          <w:rFonts w:ascii="Calibri" w:hAnsi="Calibri" w:cs="Calibri"/>
        </w:rPr>
        <w:t>… ,</w:t>
      </w:r>
      <w:proofErr w:type="gramEnd"/>
      <w:r w:rsidRPr="00000D0B">
        <w:rPr>
          <w:rFonts w:ascii="Calibri" w:hAnsi="Calibri" w:cs="Calibri"/>
        </w:rPr>
        <w:t xml:space="preserve"> 50% icons on screen and so on).</w:t>
      </w:r>
    </w:p>
    <w:p w:rsidR="00000D0B" w:rsidRPr="00000D0B" w:rsidRDefault="00000D0B" w:rsidP="00000D0B">
      <w:pPr>
        <w:ind w:left="960"/>
      </w:pPr>
      <w:r>
        <w:rPr>
          <w:rFonts w:hint="eastAsia"/>
          <w:noProof/>
        </w:rPr>
        <w:drawing>
          <wp:inline distT="0" distB="0" distL="0" distR="0">
            <wp:extent cx="4320000" cy="1390571"/>
            <wp:effectExtent l="0" t="0" r="4445" b="635"/>
            <wp:docPr id="2918" name="圖片 2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39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793" w:rsidRDefault="008E7793" w:rsidP="008E7793">
      <w:pPr>
        <w:ind w:left="480" w:firstLine="480"/>
        <w:rPr>
          <w:rFonts w:ascii="Arial" w:hAnsi="Arial" w:cs="Arial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2"/>
          <w:szCs w:val="22"/>
        </w:rPr>
        <w:t>#</w:t>
      </w:r>
      <w:proofErr w:type="spellStart"/>
      <w:r>
        <w:rPr>
          <w:rFonts w:ascii="Arial" w:hAnsi="Arial" w:cs="Arial" w:hint="eastAsia"/>
          <w:color w:val="000000"/>
          <w:kern w:val="0"/>
          <w:sz w:val="22"/>
          <w:szCs w:val="22"/>
        </w:rPr>
        <w:t>ifconfig</w:t>
      </w:r>
      <w:proofErr w:type="spellEnd"/>
    </w:p>
    <w:p w:rsidR="008E7793" w:rsidRDefault="008E7793" w:rsidP="008E7793">
      <w:pPr>
        <w:rPr>
          <w:rFonts w:ascii="Arial" w:hAnsi="Arial" w:cs="Arial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2"/>
          <w:szCs w:val="22"/>
        </w:rPr>
        <w:tab/>
      </w:r>
      <w:r>
        <w:rPr>
          <w:rFonts w:ascii="Arial" w:hAnsi="Arial" w:cs="Arial"/>
          <w:color w:val="000000"/>
          <w:kern w:val="0"/>
          <w:sz w:val="22"/>
          <w:szCs w:val="22"/>
        </w:rPr>
        <w:tab/>
        <w:t>Please confirm that the IP address is the same network domain as the PC we use.</w:t>
      </w:r>
    </w:p>
    <w:p w:rsidR="008E7793" w:rsidRDefault="008E7793" w:rsidP="008E7793">
      <w:pPr>
        <w:rPr>
          <w:rFonts w:ascii="Arial" w:hAnsi="Arial" w:cs="Arial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2"/>
          <w:szCs w:val="22"/>
        </w:rPr>
        <w:tab/>
      </w:r>
      <w:r>
        <w:rPr>
          <w:rFonts w:ascii="Arial" w:hAnsi="Arial" w:cs="Arial"/>
          <w:color w:val="000000"/>
          <w:kern w:val="0"/>
          <w:sz w:val="22"/>
          <w:szCs w:val="22"/>
        </w:rPr>
        <w:tab/>
        <w:t>Ex: PC IP address: 192.168.33.60</w:t>
      </w:r>
      <w:proofErr w:type="gramStart"/>
      <w:r>
        <w:rPr>
          <w:rFonts w:ascii="Arial" w:hAnsi="Arial" w:cs="Arial"/>
          <w:color w:val="000000"/>
          <w:kern w:val="0"/>
          <w:sz w:val="22"/>
          <w:szCs w:val="22"/>
        </w:rPr>
        <w:t>,  DUT</w:t>
      </w:r>
      <w:proofErr w:type="gramEnd"/>
      <w:r>
        <w:rPr>
          <w:rFonts w:ascii="Arial" w:hAnsi="Arial" w:cs="Arial"/>
          <w:color w:val="000000"/>
          <w:kern w:val="0"/>
          <w:sz w:val="22"/>
          <w:szCs w:val="22"/>
        </w:rPr>
        <w:t xml:space="preserve"> IP address:192.168.33.125</w:t>
      </w:r>
    </w:p>
    <w:p w:rsidR="00000AE6" w:rsidRDefault="008E7793" w:rsidP="008E7793">
      <w:pPr>
        <w:ind w:left="480" w:firstLine="48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CE97AE7" wp14:editId="341CDAEB">
            <wp:extent cx="4320000" cy="1034366"/>
            <wp:effectExtent l="0" t="0" r="4445" b="0"/>
            <wp:docPr id="2984" name="圖片 2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034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793" w:rsidRDefault="008E7793" w:rsidP="008E7793">
      <w:pPr>
        <w:ind w:left="480" w:firstLine="480"/>
        <w:rPr>
          <w:rFonts w:ascii="Arial" w:hAnsi="Arial" w:cs="Arial"/>
          <w:color w:val="000000"/>
          <w:kern w:val="0"/>
          <w:sz w:val="22"/>
          <w:szCs w:val="22"/>
        </w:rPr>
      </w:pPr>
      <w:r>
        <w:rPr>
          <w:rFonts w:ascii="Arial" w:hAnsi="Arial" w:cs="Arial" w:hint="eastAsia"/>
          <w:color w:val="000000"/>
          <w:kern w:val="0"/>
          <w:sz w:val="22"/>
          <w:szCs w:val="22"/>
        </w:rPr>
        <w:t>#ping 192.168.33.60</w:t>
      </w:r>
      <w:r>
        <w:rPr>
          <w:rFonts w:ascii="Arial" w:hAnsi="Arial" w:cs="Arial"/>
          <w:color w:val="000000"/>
          <w:kern w:val="0"/>
          <w:sz w:val="22"/>
          <w:szCs w:val="22"/>
        </w:rPr>
        <w:t xml:space="preserve"> –C 10</w:t>
      </w:r>
    </w:p>
    <w:p w:rsidR="008E7793" w:rsidRDefault="008E7793" w:rsidP="008E7793">
      <w:pPr>
        <w:rPr>
          <w:rFonts w:ascii="Calibri" w:hAnsi="Calibri" w:cs="Calibri"/>
        </w:rPr>
      </w:pPr>
      <w:r>
        <w:rPr>
          <w:rFonts w:ascii="Arial" w:hAnsi="Arial" w:cs="Arial"/>
          <w:color w:val="000000"/>
          <w:kern w:val="0"/>
          <w:sz w:val="22"/>
          <w:szCs w:val="22"/>
        </w:rPr>
        <w:tab/>
      </w:r>
      <w:r>
        <w:rPr>
          <w:rFonts w:ascii="Arial" w:hAnsi="Arial" w:cs="Arial"/>
          <w:color w:val="000000"/>
          <w:kern w:val="0"/>
          <w:sz w:val="22"/>
          <w:szCs w:val="22"/>
        </w:rPr>
        <w:tab/>
        <w:t>The test result must be 0% packet lost as below.</w:t>
      </w:r>
    </w:p>
    <w:p w:rsidR="008E7793" w:rsidRDefault="008E7793" w:rsidP="008E7793">
      <w:pPr>
        <w:ind w:left="480" w:firstLine="480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6785EF0D" wp14:editId="1830A974">
            <wp:extent cx="4320000" cy="1807131"/>
            <wp:effectExtent l="0" t="0" r="4445" b="3175"/>
            <wp:docPr id="2985" name="圖片 2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80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645" w:rsidRDefault="00CF4645" w:rsidP="008E7793">
      <w:pPr>
        <w:ind w:left="480" w:firstLine="480"/>
        <w:rPr>
          <w:rFonts w:ascii="Calibri" w:hAnsi="Calibri" w:cs="Calibri"/>
        </w:rPr>
      </w:pPr>
      <w:r>
        <w:rPr>
          <w:rFonts w:ascii="Calibri" w:hAnsi="Calibri" w:cs="Calibri" w:hint="eastAsia"/>
        </w:rPr>
        <w:t xml:space="preserve">After finished this test, </w:t>
      </w:r>
      <w:r>
        <w:rPr>
          <w:rFonts w:ascii="Calibri" w:hAnsi="Calibri" w:cs="Calibri"/>
        </w:rPr>
        <w:t>run below command to make sure the test program is not running.</w:t>
      </w:r>
    </w:p>
    <w:p w:rsidR="00CF4645" w:rsidRDefault="00CF4645" w:rsidP="008E7793">
      <w:pPr>
        <w:ind w:left="480" w:firstLine="480"/>
      </w:pPr>
      <w:r>
        <w:t>#</w:t>
      </w:r>
      <w:proofErr w:type="spellStart"/>
      <w:r w:rsidRPr="009033C8">
        <w:t>sh</w:t>
      </w:r>
      <w:proofErr w:type="spellEnd"/>
      <w:r w:rsidRPr="009033C8">
        <w:t xml:space="preserve"> /run/media/mmcblk0p1/scripts/stop_gsi_cli_test_app.sh</w:t>
      </w:r>
    </w:p>
    <w:p w:rsidR="005E60D5" w:rsidRDefault="005E60D5" w:rsidP="00634EBE">
      <w:pPr>
        <w:pStyle w:val="a1"/>
      </w:pPr>
      <w:r>
        <w:rPr>
          <w:rFonts w:hint="eastAsia"/>
        </w:rPr>
        <w:t xml:space="preserve">Delete all </w:t>
      </w:r>
      <w:r>
        <w:t>Burn-In test log</w:t>
      </w:r>
    </w:p>
    <w:p w:rsidR="005E60D5" w:rsidRDefault="005E60D5" w:rsidP="005E60D5">
      <w:pPr>
        <w:ind w:left="960"/>
      </w:pPr>
      <w:r>
        <w:t>To prevent from the “upgrade-to-release”</w:t>
      </w:r>
      <w:r>
        <w:rPr>
          <w:rFonts w:hint="eastAsia"/>
        </w:rPr>
        <w:t xml:space="preserve"> fail issue, we need to delete all Burn-In test log. </w:t>
      </w:r>
      <w:r>
        <w:t>The command is listed as below.</w:t>
      </w:r>
    </w:p>
    <w:p w:rsidR="005E60D5" w:rsidRDefault="005E60D5" w:rsidP="005E60D5">
      <w:pPr>
        <w:ind w:left="960"/>
      </w:pPr>
      <w:r>
        <w:t>#</w:t>
      </w:r>
      <w:r w:rsidR="00785245">
        <w:t xml:space="preserve">cd </w:t>
      </w:r>
      <w:r w:rsidR="00785245" w:rsidRPr="00785245">
        <w:t>/run/media/mmcblk0p1/test-log</w:t>
      </w:r>
    </w:p>
    <w:p w:rsidR="00785245" w:rsidRDefault="00785245" w:rsidP="005E60D5">
      <w:pPr>
        <w:ind w:left="960"/>
      </w:pPr>
      <w:r>
        <w:t>#</w:t>
      </w:r>
      <w:proofErr w:type="spellStart"/>
      <w:r>
        <w:t>rm</w:t>
      </w:r>
      <w:proofErr w:type="spellEnd"/>
      <w:r>
        <w:t xml:space="preserve"> –</w:t>
      </w:r>
      <w:proofErr w:type="spellStart"/>
      <w:proofErr w:type="gramStart"/>
      <w:r>
        <w:t>rf</w:t>
      </w:r>
      <w:proofErr w:type="spellEnd"/>
      <w:proofErr w:type="gramEnd"/>
      <w:r>
        <w:t xml:space="preserve"> *</w:t>
      </w:r>
    </w:p>
    <w:p w:rsidR="00785245" w:rsidRDefault="00785245" w:rsidP="005E60D5">
      <w:pPr>
        <w:ind w:left="960"/>
      </w:pPr>
      <w:r>
        <w:t xml:space="preserve">#cd </w:t>
      </w:r>
      <w:r w:rsidRPr="00785245">
        <w:t>/run/media/mmcblk0p1/test-</w:t>
      </w:r>
      <w:proofErr w:type="spellStart"/>
      <w:r w:rsidRPr="00785245">
        <w:t>prev</w:t>
      </w:r>
      <w:proofErr w:type="spellEnd"/>
      <w:r w:rsidRPr="00785245">
        <w:t>-logs</w:t>
      </w:r>
      <w:r>
        <w:t>/</w:t>
      </w:r>
    </w:p>
    <w:p w:rsidR="00785245" w:rsidRDefault="00785245" w:rsidP="005E60D5">
      <w:pPr>
        <w:ind w:left="960"/>
      </w:pPr>
      <w:r>
        <w:t>#</w:t>
      </w:r>
      <w:proofErr w:type="spellStart"/>
      <w:r>
        <w:t>rm</w:t>
      </w:r>
      <w:proofErr w:type="spellEnd"/>
      <w:r>
        <w:t xml:space="preserve"> –</w:t>
      </w:r>
      <w:proofErr w:type="spellStart"/>
      <w:proofErr w:type="gramStart"/>
      <w:r>
        <w:t>rf</w:t>
      </w:r>
      <w:proofErr w:type="spellEnd"/>
      <w:proofErr w:type="gramEnd"/>
      <w:r>
        <w:t xml:space="preserve"> *</w:t>
      </w:r>
    </w:p>
    <w:p w:rsidR="00785245" w:rsidRPr="005E60D5" w:rsidRDefault="00785245" w:rsidP="005E60D5">
      <w:pPr>
        <w:ind w:left="960"/>
      </w:pPr>
      <w:r>
        <w:t>#sync</w:t>
      </w:r>
    </w:p>
    <w:p w:rsidR="005E60D5" w:rsidRPr="005E60D5" w:rsidRDefault="005E60D5" w:rsidP="005E60D5"/>
    <w:p w:rsidR="00B644AA" w:rsidRDefault="00B644AA" w:rsidP="00634EBE">
      <w:pPr>
        <w:pStyle w:val="a1"/>
      </w:pPr>
      <w:r>
        <w:rPr>
          <w:rFonts w:hint="eastAsia"/>
        </w:rPr>
        <w:t xml:space="preserve">Check </w:t>
      </w:r>
      <w:r>
        <w:t>Software</w:t>
      </w:r>
      <w:r>
        <w:rPr>
          <w:rFonts w:hint="eastAsia"/>
        </w:rPr>
        <w:t xml:space="preserve"> Version</w:t>
      </w:r>
      <w:r>
        <w:t>(DUT)</w:t>
      </w:r>
    </w:p>
    <w:p w:rsidR="00B644AA" w:rsidRDefault="00B644AA" w:rsidP="00B644AA">
      <w:pPr>
        <w:ind w:left="480" w:firstLine="480"/>
      </w:pPr>
      <w:r w:rsidRPr="00D84CCE">
        <w:t>#cat /run/media/mmcblk0p1/</w:t>
      </w:r>
      <w:r w:rsidR="00D25F06" w:rsidRPr="00D25F06">
        <w:rPr>
          <w:color w:val="1F497D"/>
        </w:rPr>
        <w:t xml:space="preserve"> </w:t>
      </w:r>
      <w:r w:rsidR="00D25F06">
        <w:rPr>
          <w:color w:val="1F497D"/>
        </w:rPr>
        <w:t>version-image-</w:t>
      </w:r>
      <w:proofErr w:type="spellStart"/>
      <w:r w:rsidR="00D25F06">
        <w:rPr>
          <w:color w:val="1F497D"/>
        </w:rPr>
        <w:t>gsi</w:t>
      </w:r>
      <w:proofErr w:type="spellEnd"/>
      <w:r w:rsidR="00D25F06">
        <w:rPr>
          <w:color w:val="1F497D"/>
        </w:rPr>
        <w:t>-tests-</w:t>
      </w:r>
      <w:proofErr w:type="spellStart"/>
      <w:r w:rsidR="00D25F06">
        <w:rPr>
          <w:color w:val="1F497D"/>
        </w:rPr>
        <w:t>leda</w:t>
      </w:r>
      <w:proofErr w:type="spellEnd"/>
      <w:r w:rsidR="00D25F06">
        <w:rPr>
          <w:color w:val="1F497D"/>
        </w:rPr>
        <w:t>-e</w:t>
      </w:r>
    </w:p>
    <w:p w:rsidR="00B644AA" w:rsidRDefault="008666EB" w:rsidP="00B644AA">
      <w:pPr>
        <w:ind w:left="480" w:firstLine="480"/>
        <w:rPr>
          <w:noProof/>
        </w:rPr>
      </w:pPr>
      <w:r>
        <w:rPr>
          <w:noProof/>
        </w:rPr>
        <w:drawing>
          <wp:inline distT="0" distB="0" distL="0" distR="0" wp14:anchorId="513E43E7" wp14:editId="5CBFC2C4">
            <wp:extent cx="4320000" cy="3152239"/>
            <wp:effectExtent l="0" t="0" r="4445" b="0"/>
            <wp:docPr id="2990" name="圖片 2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AA" w:rsidRDefault="00B644AA" w:rsidP="00B644AA">
      <w:pPr>
        <w:ind w:left="480" w:firstLine="480"/>
      </w:pPr>
    </w:p>
    <w:p w:rsidR="008666EB" w:rsidRDefault="008666EB" w:rsidP="008666EB">
      <w:pPr>
        <w:autoSpaceDE w:val="0"/>
        <w:autoSpaceDN w:val="0"/>
        <w:adjustRightInd w:val="0"/>
        <w:ind w:leftChars="400" w:left="960"/>
      </w:pPr>
      <w:r>
        <w:t xml:space="preserve">- </w:t>
      </w:r>
      <w:proofErr w:type="gramStart"/>
      <w:r>
        <w:t>version-image</w:t>
      </w:r>
      <w:proofErr w:type="gramEnd"/>
      <w:r>
        <w:t>: 17-mmcblk0p1</w:t>
      </w:r>
    </w:p>
    <w:p w:rsidR="008666EB" w:rsidRDefault="008666EB" w:rsidP="008666EB">
      <w:pPr>
        <w:autoSpaceDE w:val="0"/>
        <w:autoSpaceDN w:val="0"/>
        <w:adjustRightInd w:val="0"/>
        <w:ind w:leftChars="400" w:left="960"/>
      </w:pPr>
      <w:r>
        <w:t xml:space="preserve">- BOOT.BIN-Profile </w:t>
      </w:r>
      <w:proofErr w:type="spellStart"/>
      <w:r>
        <w:t>ver</w:t>
      </w:r>
      <w:proofErr w:type="spellEnd"/>
      <w:r>
        <w:t>: 1.15.07</w:t>
      </w:r>
    </w:p>
    <w:p w:rsidR="008666EB" w:rsidRDefault="008666EB" w:rsidP="008666EB">
      <w:pPr>
        <w:autoSpaceDE w:val="0"/>
        <w:autoSpaceDN w:val="0"/>
        <w:adjustRightInd w:val="0"/>
        <w:ind w:leftChars="400" w:left="960"/>
      </w:pPr>
      <w:r>
        <w:t>- APU Sanity board test menu application ==&gt; version: 1.5.46</w:t>
      </w:r>
    </w:p>
    <w:p w:rsidR="008666EB" w:rsidRDefault="008666EB" w:rsidP="008666EB">
      <w:pPr>
        <w:autoSpaceDE w:val="0"/>
        <w:autoSpaceDN w:val="0"/>
        <w:adjustRightInd w:val="0"/>
        <w:ind w:leftChars="400" w:left="960"/>
      </w:pPr>
      <w:r>
        <w:t xml:space="preserve">- System version-run </w:t>
      </w:r>
      <w:proofErr w:type="spellStart"/>
      <w:r>
        <w:t>gsictl</w:t>
      </w:r>
      <w:proofErr w:type="spellEnd"/>
      <w:r>
        <w:t xml:space="preserve"> for help or </w:t>
      </w:r>
      <w:proofErr w:type="spellStart"/>
      <w:r>
        <w:t>gsictl</w:t>
      </w:r>
      <w:proofErr w:type="spellEnd"/>
      <w:r>
        <w:t xml:space="preserve"> -V</w:t>
      </w:r>
    </w:p>
    <w:p w:rsidR="008666EB" w:rsidRDefault="008666EB" w:rsidP="008666EB">
      <w:pPr>
        <w:autoSpaceDE w:val="0"/>
        <w:autoSpaceDN w:val="0"/>
        <w:adjustRightInd w:val="0"/>
        <w:ind w:leftChars="400" w:left="960"/>
      </w:pPr>
      <w:r>
        <w:t xml:space="preserve">  Package version=0.9.0.2</w:t>
      </w:r>
    </w:p>
    <w:p w:rsidR="008666EB" w:rsidRDefault="008666EB" w:rsidP="008666EB">
      <w:pPr>
        <w:autoSpaceDE w:val="0"/>
        <w:autoSpaceDN w:val="0"/>
        <w:adjustRightInd w:val="0"/>
        <w:ind w:leftChars="400" w:left="960"/>
      </w:pPr>
      <w:r>
        <w:t xml:space="preserve">  </w:t>
      </w:r>
      <w:proofErr w:type="spellStart"/>
      <w:proofErr w:type="gramStart"/>
      <w:r>
        <w:t>sys_boot</w:t>
      </w:r>
      <w:proofErr w:type="spellEnd"/>
      <w:proofErr w:type="gramEnd"/>
      <w:r>
        <w:t xml:space="preserve"> version=0.4.0.11</w:t>
      </w:r>
    </w:p>
    <w:p w:rsidR="008666EB" w:rsidRDefault="008666EB" w:rsidP="008666EB">
      <w:pPr>
        <w:autoSpaceDE w:val="0"/>
        <w:autoSpaceDN w:val="0"/>
        <w:adjustRightInd w:val="0"/>
        <w:ind w:leftChars="400" w:left="960"/>
      </w:pPr>
      <w:r>
        <w:t xml:space="preserve">  </w:t>
      </w:r>
      <w:proofErr w:type="spellStart"/>
      <w:proofErr w:type="gramStart"/>
      <w:r>
        <w:t>fw_app</w:t>
      </w:r>
      <w:proofErr w:type="spellEnd"/>
      <w:proofErr w:type="gramEnd"/>
      <w:r>
        <w:t xml:space="preserve"> version=0.9.0.2</w:t>
      </w:r>
    </w:p>
    <w:p w:rsidR="008666EB" w:rsidRDefault="008666EB" w:rsidP="008666EB">
      <w:pPr>
        <w:autoSpaceDE w:val="0"/>
        <w:autoSpaceDN w:val="0"/>
        <w:adjustRightInd w:val="0"/>
        <w:ind w:leftChars="400" w:left="960"/>
      </w:pPr>
      <w:r>
        <w:t xml:space="preserve">  </w:t>
      </w:r>
      <w:proofErr w:type="spellStart"/>
      <w:proofErr w:type="gramStart"/>
      <w:r>
        <w:t>sys_os</w:t>
      </w:r>
      <w:proofErr w:type="spellEnd"/>
      <w:proofErr w:type="gramEnd"/>
      <w:r>
        <w:t xml:space="preserve"> version=0.3.2.0</w:t>
      </w:r>
    </w:p>
    <w:p w:rsidR="008666EB" w:rsidRDefault="008666EB" w:rsidP="008666EB">
      <w:pPr>
        <w:autoSpaceDE w:val="0"/>
        <w:autoSpaceDN w:val="0"/>
        <w:adjustRightInd w:val="0"/>
        <w:ind w:leftChars="400" w:left="960"/>
      </w:pPr>
      <w:r>
        <w:t xml:space="preserve">  </w:t>
      </w:r>
      <w:proofErr w:type="spellStart"/>
      <w:proofErr w:type="gramStart"/>
      <w:r>
        <w:t>apu_boot</w:t>
      </w:r>
      <w:proofErr w:type="spellEnd"/>
      <w:proofErr w:type="gramEnd"/>
      <w:r>
        <w:t xml:space="preserve"> version=0.9.0.2</w:t>
      </w:r>
    </w:p>
    <w:p w:rsidR="008666EB" w:rsidRDefault="008666EB" w:rsidP="008666EB">
      <w:pPr>
        <w:autoSpaceDE w:val="0"/>
        <w:autoSpaceDN w:val="0"/>
        <w:adjustRightInd w:val="0"/>
        <w:ind w:leftChars="400" w:left="960"/>
      </w:pPr>
      <w:r>
        <w:t xml:space="preserve">  </w:t>
      </w:r>
      <w:proofErr w:type="spellStart"/>
      <w:proofErr w:type="gramStart"/>
      <w:r>
        <w:t>apu_kernel</w:t>
      </w:r>
      <w:proofErr w:type="spellEnd"/>
      <w:proofErr w:type="gramEnd"/>
      <w:r>
        <w:t xml:space="preserve"> version=0.9.0.2</w:t>
      </w:r>
    </w:p>
    <w:p w:rsidR="008666EB" w:rsidRDefault="008666EB" w:rsidP="008666EB">
      <w:pPr>
        <w:autoSpaceDE w:val="0"/>
        <w:autoSpaceDN w:val="0"/>
        <w:adjustRightInd w:val="0"/>
        <w:ind w:leftChars="400" w:left="960"/>
      </w:pPr>
    </w:p>
    <w:p w:rsidR="008666EB" w:rsidRDefault="008666EB" w:rsidP="008666EB">
      <w:pPr>
        <w:autoSpaceDE w:val="0"/>
        <w:autoSpaceDN w:val="0"/>
        <w:adjustRightInd w:val="0"/>
        <w:ind w:leftChars="400" w:left="960"/>
      </w:pPr>
      <w:r>
        <w:t xml:space="preserve">- </w:t>
      </w:r>
      <w:proofErr w:type="gramStart"/>
      <w:r>
        <w:t>system/apps</w:t>
      </w:r>
      <w:proofErr w:type="gramEnd"/>
      <w:r>
        <w:t xml:space="preserve"> for arc files and </w:t>
      </w:r>
      <w:proofErr w:type="spellStart"/>
      <w:r>
        <w:t>gsifw</w:t>
      </w:r>
      <w:proofErr w:type="spellEnd"/>
    </w:p>
    <w:p w:rsidR="008666EB" w:rsidRDefault="008666EB" w:rsidP="008666EB">
      <w:pPr>
        <w:autoSpaceDE w:val="0"/>
        <w:autoSpaceDN w:val="0"/>
        <w:adjustRightInd w:val="0"/>
        <w:ind w:leftChars="400" w:left="960"/>
      </w:pPr>
      <w:r>
        <w:t xml:space="preserve">- </w:t>
      </w:r>
      <w:proofErr w:type="gramStart"/>
      <w:r>
        <w:t>system/bin</w:t>
      </w:r>
      <w:proofErr w:type="gramEnd"/>
      <w:r>
        <w:t xml:space="preserve"> for </w:t>
      </w:r>
      <w:proofErr w:type="spellStart"/>
      <w:r>
        <w:t>gsictrl</w:t>
      </w:r>
      <w:proofErr w:type="spellEnd"/>
      <w:r>
        <w:t xml:space="preserve"> and </w:t>
      </w:r>
      <w:proofErr w:type="spellStart"/>
      <w:r>
        <w:t>run_app</w:t>
      </w:r>
      <w:proofErr w:type="spellEnd"/>
    </w:p>
    <w:p w:rsidR="008666EB" w:rsidRDefault="008666EB" w:rsidP="008666EB">
      <w:pPr>
        <w:autoSpaceDE w:val="0"/>
        <w:autoSpaceDN w:val="0"/>
        <w:adjustRightInd w:val="0"/>
        <w:ind w:leftChars="400" w:left="960"/>
      </w:pPr>
      <w:r>
        <w:t xml:space="preserve">- </w:t>
      </w:r>
      <w:proofErr w:type="gramStart"/>
      <w:r>
        <w:t>screen</w:t>
      </w:r>
      <w:proofErr w:type="gramEnd"/>
      <w:r>
        <w:t xml:space="preserve"> -r to see </w:t>
      </w:r>
      <w:proofErr w:type="spellStart"/>
      <w:r>
        <w:t>ubus</w:t>
      </w:r>
      <w:proofErr w:type="spellEnd"/>
      <w:r>
        <w:t xml:space="preserve"> </w:t>
      </w:r>
      <w:proofErr w:type="spellStart"/>
      <w:r>
        <w:t>traning</w:t>
      </w:r>
      <w:proofErr w:type="spellEnd"/>
      <w:r>
        <w:t xml:space="preserve"> last prints</w:t>
      </w:r>
    </w:p>
    <w:p w:rsidR="008666EB" w:rsidRDefault="008666EB" w:rsidP="008666EB">
      <w:pPr>
        <w:autoSpaceDE w:val="0"/>
        <w:autoSpaceDN w:val="0"/>
        <w:adjustRightInd w:val="0"/>
        <w:ind w:leftChars="400" w:left="960"/>
      </w:pPr>
      <w:r>
        <w:t xml:space="preserve">- </w:t>
      </w:r>
      <w:proofErr w:type="gramStart"/>
      <w:r>
        <w:t>uEnv.txt</w:t>
      </w:r>
      <w:proofErr w:type="gramEnd"/>
      <w:r>
        <w:t xml:space="preserve"> for </w:t>
      </w:r>
      <w:proofErr w:type="spellStart"/>
      <w:r>
        <w:t>uboot</w:t>
      </w:r>
      <w:proofErr w:type="spellEnd"/>
      <w:r>
        <w:t xml:space="preserve"> </w:t>
      </w:r>
      <w:proofErr w:type="spellStart"/>
      <w:r>
        <w:t>env</w:t>
      </w:r>
      <w:proofErr w:type="spellEnd"/>
      <w:r>
        <w:t xml:space="preserve"> if not exist on flash.</w:t>
      </w:r>
    </w:p>
    <w:p w:rsidR="008666EB" w:rsidRDefault="008666EB" w:rsidP="008666EB">
      <w:pPr>
        <w:autoSpaceDE w:val="0"/>
        <w:autoSpaceDN w:val="0"/>
        <w:adjustRightInd w:val="0"/>
        <w:ind w:leftChars="400" w:left="960"/>
      </w:pPr>
      <w:r>
        <w:t xml:space="preserve">- </w:t>
      </w:r>
      <w:proofErr w:type="gramStart"/>
      <w:r>
        <w:t>test-log</w:t>
      </w:r>
      <w:proofErr w:type="gramEnd"/>
      <w:r>
        <w:t xml:space="preserve"> for current tests logs</w:t>
      </w:r>
    </w:p>
    <w:p w:rsidR="008666EB" w:rsidRDefault="008666EB" w:rsidP="008666EB">
      <w:pPr>
        <w:autoSpaceDE w:val="0"/>
        <w:autoSpaceDN w:val="0"/>
        <w:adjustRightInd w:val="0"/>
        <w:ind w:leftChars="400" w:left="960"/>
      </w:pPr>
      <w:r>
        <w:t xml:space="preserve">- </w:t>
      </w:r>
      <w:proofErr w:type="gramStart"/>
      <w:r>
        <w:t>test-</w:t>
      </w:r>
      <w:proofErr w:type="spellStart"/>
      <w:r>
        <w:t>prev</w:t>
      </w:r>
      <w:proofErr w:type="spellEnd"/>
      <w:r>
        <w:t>-logs</w:t>
      </w:r>
      <w:proofErr w:type="gramEnd"/>
      <w:r>
        <w:t xml:space="preserve"> for backup logs</w:t>
      </w:r>
    </w:p>
    <w:p w:rsidR="008666EB" w:rsidRDefault="008666EB" w:rsidP="008666EB">
      <w:pPr>
        <w:autoSpaceDE w:val="0"/>
        <w:autoSpaceDN w:val="0"/>
        <w:adjustRightInd w:val="0"/>
        <w:ind w:leftChars="400" w:left="960"/>
      </w:pPr>
      <w:r>
        <w:t xml:space="preserve">- </w:t>
      </w:r>
      <w:proofErr w:type="spellStart"/>
      <w:proofErr w:type="gramStart"/>
      <w:r>
        <w:t>image.ub</w:t>
      </w:r>
      <w:proofErr w:type="spellEnd"/>
      <w:proofErr w:type="gramEnd"/>
      <w:r>
        <w:t xml:space="preserve"> and BOOT.BIN from se120_v3013_wnc</w:t>
      </w:r>
    </w:p>
    <w:p w:rsidR="008666EB" w:rsidRDefault="008666EB" w:rsidP="008666EB">
      <w:pPr>
        <w:autoSpaceDE w:val="0"/>
        <w:autoSpaceDN w:val="0"/>
        <w:adjustRightInd w:val="0"/>
        <w:ind w:leftChars="400" w:left="960"/>
      </w:pPr>
      <w:r>
        <w:t>- R5-0_freertos_v20_uart_leds.elf</w:t>
      </w:r>
    </w:p>
    <w:p w:rsidR="008666EB" w:rsidRDefault="008666EB" w:rsidP="008666EB">
      <w:pPr>
        <w:autoSpaceDE w:val="0"/>
        <w:autoSpaceDN w:val="0"/>
        <w:adjustRightInd w:val="0"/>
        <w:ind w:leftChars="400" w:left="960"/>
      </w:pPr>
      <w:r>
        <w:t xml:space="preserve">- </w:t>
      </w:r>
      <w:proofErr w:type="spellStart"/>
      <w:proofErr w:type="gramStart"/>
      <w:r>
        <w:t>hdf</w:t>
      </w:r>
      <w:proofErr w:type="spellEnd"/>
      <w:r>
        <w:t>=</w:t>
      </w:r>
      <w:proofErr w:type="gramEnd"/>
      <w:r>
        <w:t>fpga7_top_v53_burn_in_led.hdf</w:t>
      </w:r>
    </w:p>
    <w:p w:rsidR="008666EB" w:rsidRDefault="008666EB" w:rsidP="008666EB">
      <w:pPr>
        <w:autoSpaceDE w:val="0"/>
        <w:autoSpaceDN w:val="0"/>
        <w:adjustRightInd w:val="0"/>
        <w:ind w:leftChars="400" w:left="960"/>
      </w:pPr>
      <w:r>
        <w:lastRenderedPageBreak/>
        <w:t>- HW version=0xC05000C</w:t>
      </w:r>
    </w:p>
    <w:p w:rsidR="008666EB" w:rsidRDefault="008666EB" w:rsidP="008666EB">
      <w:pPr>
        <w:autoSpaceDE w:val="0"/>
        <w:autoSpaceDN w:val="0"/>
        <w:adjustRightInd w:val="0"/>
        <w:ind w:leftChars="400" w:left="960"/>
      </w:pPr>
      <w:r>
        <w:t>- Release version=100.11.05</w:t>
      </w:r>
    </w:p>
    <w:p w:rsidR="008666EB" w:rsidRDefault="008666EB" w:rsidP="008666EB">
      <w:pPr>
        <w:autoSpaceDE w:val="0"/>
        <w:autoSpaceDN w:val="0"/>
        <w:adjustRightInd w:val="0"/>
        <w:ind w:leftChars="400" w:left="960"/>
      </w:pPr>
      <w:r>
        <w:t xml:space="preserve">- Release </w:t>
      </w:r>
      <w:proofErr w:type="spellStart"/>
      <w:r>
        <w:t>version_image</w:t>
      </w:r>
      <w:proofErr w:type="spellEnd"/>
      <w:r>
        <w:t>=image.ub-100.11.0.6</w:t>
      </w:r>
    </w:p>
    <w:p w:rsidR="00600BAF" w:rsidRPr="008666EB" w:rsidRDefault="00600BAF" w:rsidP="00025CFD">
      <w:pPr>
        <w:autoSpaceDE w:val="0"/>
        <w:autoSpaceDN w:val="0"/>
        <w:adjustRightInd w:val="0"/>
        <w:ind w:leftChars="400" w:left="960"/>
        <w:rPr>
          <w:rFonts w:ascii="Calibri" w:hAnsi="Calibri" w:cs="Calibri"/>
          <w:sz w:val="16"/>
          <w:szCs w:val="16"/>
        </w:rPr>
      </w:pPr>
    </w:p>
    <w:p w:rsidR="0066344E" w:rsidRDefault="0066344E" w:rsidP="00634EBE">
      <w:pPr>
        <w:pStyle w:val="a1"/>
      </w:pPr>
      <w:r>
        <w:rPr>
          <w:rFonts w:hint="eastAsia"/>
        </w:rPr>
        <w:t>OCP/OCW/OTP value</w:t>
      </w:r>
      <w:r>
        <w:t xml:space="preserve"> check</w:t>
      </w:r>
    </w:p>
    <w:p w:rsidR="008666EB" w:rsidRDefault="008666EB" w:rsidP="008A2347">
      <w:pPr>
        <w:autoSpaceDE w:val="0"/>
        <w:autoSpaceDN w:val="0"/>
        <w:adjustRightInd w:val="0"/>
        <w:ind w:left="960"/>
      </w:pPr>
      <w:r>
        <w:t>Check command</w:t>
      </w:r>
    </w:p>
    <w:p w:rsidR="008666EB" w:rsidRDefault="008666EB" w:rsidP="008666EB">
      <w:pPr>
        <w:ind w:left="960"/>
      </w:pPr>
      <w:r>
        <w:t>#i2cget -f -y 1 0x19 0x46 w</w:t>
      </w:r>
    </w:p>
    <w:p w:rsidR="008666EB" w:rsidRDefault="008666EB" w:rsidP="008666EB">
      <w:pPr>
        <w:ind w:left="960"/>
      </w:pPr>
      <w:r w:rsidRPr="0066344E">
        <w:rPr>
          <w:highlight w:val="yellow"/>
        </w:rPr>
        <w:t>0xea80</w:t>
      </w:r>
    </w:p>
    <w:p w:rsidR="008666EB" w:rsidRDefault="008666EB" w:rsidP="008666EB">
      <w:pPr>
        <w:ind w:left="960"/>
      </w:pPr>
      <w:r>
        <w:t>#i2cget -f -y 1 0x19 0x4a w</w:t>
      </w:r>
    </w:p>
    <w:p w:rsidR="008666EB" w:rsidRDefault="008666EB" w:rsidP="008666EB">
      <w:pPr>
        <w:ind w:left="960"/>
      </w:pPr>
      <w:r w:rsidRPr="0066344E">
        <w:rPr>
          <w:highlight w:val="yellow"/>
        </w:rPr>
        <w:t>0xea40</w:t>
      </w:r>
    </w:p>
    <w:p w:rsidR="008666EB" w:rsidRDefault="008666EB" w:rsidP="008666EB">
      <w:pPr>
        <w:ind w:left="960"/>
      </w:pPr>
      <w:r>
        <w:t>#i2cget -f -y 1 0x19 0x4f w</w:t>
      </w:r>
    </w:p>
    <w:p w:rsidR="008666EB" w:rsidRDefault="008666EB" w:rsidP="008666EB">
      <w:pPr>
        <w:ind w:left="960"/>
      </w:pPr>
      <w:r w:rsidRPr="0066344E">
        <w:rPr>
          <w:highlight w:val="yellow"/>
        </w:rPr>
        <w:t>0xeb98</w:t>
      </w:r>
    </w:p>
    <w:p w:rsidR="00D906AA" w:rsidRDefault="00D906AA" w:rsidP="00D906AA">
      <w:pPr>
        <w:ind w:left="960"/>
      </w:pPr>
      <w:r>
        <w:t>#i2cget -f -y 1 0x19 0x21 w</w:t>
      </w:r>
    </w:p>
    <w:p w:rsidR="00D906AA" w:rsidRPr="00D906AA" w:rsidRDefault="00D906AA" w:rsidP="00D906AA">
      <w:pPr>
        <w:ind w:left="960"/>
      </w:pPr>
      <w:r>
        <w:rPr>
          <w:highlight w:val="yellow"/>
        </w:rPr>
        <w:t>0x2000</w:t>
      </w:r>
    </w:p>
    <w:p w:rsidR="008666EB" w:rsidRDefault="008666EB" w:rsidP="008666EB">
      <w:pPr>
        <w:ind w:left="960"/>
      </w:pPr>
      <w:r>
        <w:t>#i2cget -f -y 1 0x1A 0x46 w</w:t>
      </w:r>
    </w:p>
    <w:p w:rsidR="008666EB" w:rsidRDefault="008666EB" w:rsidP="008666EB">
      <w:pPr>
        <w:ind w:left="960"/>
      </w:pPr>
      <w:r w:rsidRPr="0066344E">
        <w:rPr>
          <w:highlight w:val="yellow"/>
        </w:rPr>
        <w:t>0xea80</w:t>
      </w:r>
    </w:p>
    <w:p w:rsidR="008666EB" w:rsidRDefault="008666EB" w:rsidP="008666EB">
      <w:pPr>
        <w:ind w:left="960"/>
      </w:pPr>
      <w:r>
        <w:t>#i2cget -f -y 1 0x1A 0x4a w</w:t>
      </w:r>
    </w:p>
    <w:p w:rsidR="008666EB" w:rsidRDefault="008666EB" w:rsidP="008666EB">
      <w:pPr>
        <w:ind w:left="960"/>
      </w:pPr>
      <w:r w:rsidRPr="0066344E">
        <w:rPr>
          <w:highlight w:val="yellow"/>
        </w:rPr>
        <w:t>0xea40</w:t>
      </w:r>
    </w:p>
    <w:p w:rsidR="008666EB" w:rsidRDefault="008666EB" w:rsidP="008666EB">
      <w:pPr>
        <w:ind w:left="960"/>
      </w:pPr>
      <w:r>
        <w:t>#i2cget -f -y 1 0x1A 0x4f w</w:t>
      </w:r>
    </w:p>
    <w:p w:rsidR="008666EB" w:rsidRDefault="008666EB" w:rsidP="008A2347">
      <w:pPr>
        <w:autoSpaceDE w:val="0"/>
        <w:autoSpaceDN w:val="0"/>
        <w:adjustRightInd w:val="0"/>
        <w:ind w:left="960"/>
      </w:pPr>
      <w:r w:rsidRPr="0066344E">
        <w:rPr>
          <w:highlight w:val="yellow"/>
        </w:rPr>
        <w:t>0xeb98</w:t>
      </w:r>
    </w:p>
    <w:p w:rsidR="00D906AA" w:rsidRDefault="00F42265" w:rsidP="00D906AA">
      <w:pPr>
        <w:ind w:left="960"/>
      </w:pPr>
      <w:r>
        <w:t>#i2cget -f -y 1 0x1A</w:t>
      </w:r>
      <w:r w:rsidR="00D906AA">
        <w:t xml:space="preserve"> 0x21 w</w:t>
      </w:r>
    </w:p>
    <w:p w:rsidR="00D906AA" w:rsidRDefault="00D906AA" w:rsidP="00D906AA">
      <w:pPr>
        <w:ind w:left="960"/>
      </w:pPr>
      <w:r>
        <w:rPr>
          <w:highlight w:val="yellow"/>
        </w:rPr>
        <w:t>0x2000</w:t>
      </w:r>
    </w:p>
    <w:p w:rsidR="008666EB" w:rsidRDefault="008666EB" w:rsidP="008A2347">
      <w:pPr>
        <w:autoSpaceDE w:val="0"/>
        <w:autoSpaceDN w:val="0"/>
        <w:adjustRightInd w:val="0"/>
        <w:ind w:left="960"/>
      </w:pPr>
      <w:r>
        <w:rPr>
          <w:noProof/>
        </w:rPr>
        <w:drawing>
          <wp:inline distT="0" distB="0" distL="0" distR="0">
            <wp:extent cx="4333240" cy="1670050"/>
            <wp:effectExtent l="0" t="0" r="0" b="6350"/>
            <wp:docPr id="2991" name="圖片 2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4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93F" w:rsidRDefault="0090693F" w:rsidP="00634EBE">
      <w:pPr>
        <w:pStyle w:val="a1"/>
      </w:pPr>
      <w:r>
        <w:rPr>
          <w:rFonts w:hint="eastAsia"/>
        </w:rPr>
        <w:t>RTC check</w:t>
      </w:r>
      <w:r>
        <w:t xml:space="preserve"> (on DUT)</w:t>
      </w:r>
    </w:p>
    <w:p w:rsidR="0090693F" w:rsidRDefault="0090693F" w:rsidP="0090693F">
      <w:pPr>
        <w:ind w:leftChars="400" w:left="960"/>
      </w:pPr>
      <w:r>
        <w:rPr>
          <w:rFonts w:hint="eastAsia"/>
        </w:rPr>
        <w:t>#date</w:t>
      </w:r>
    </w:p>
    <w:p w:rsidR="0090693F" w:rsidRDefault="0090693F" w:rsidP="0090693F">
      <w:pPr>
        <w:ind w:leftChars="400" w:left="960"/>
      </w:pPr>
      <w:r>
        <w:rPr>
          <w:noProof/>
        </w:rPr>
        <w:drawing>
          <wp:inline distT="0" distB="0" distL="0" distR="0" wp14:anchorId="407E18FA" wp14:editId="409116E6">
            <wp:extent cx="4320000" cy="304762"/>
            <wp:effectExtent l="0" t="0" r="0" b="635"/>
            <wp:docPr id="3112" name="圖片 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93F" w:rsidRPr="0090693F" w:rsidRDefault="0090693F" w:rsidP="0090693F">
      <w:pPr>
        <w:ind w:leftChars="400" w:left="960"/>
      </w:pPr>
      <w:r>
        <w:rPr>
          <w:rFonts w:hint="eastAsia"/>
        </w:rPr>
        <w:t>The RTC time spec. is +/-</w:t>
      </w:r>
      <w:r w:rsidR="00AB536E">
        <w:t>20</w:t>
      </w:r>
      <w:r>
        <w:rPr>
          <w:rFonts w:hint="eastAsia"/>
        </w:rPr>
        <w:t xml:space="preserve"> sec.</w:t>
      </w:r>
    </w:p>
    <w:p w:rsidR="00000AE6" w:rsidRDefault="00000AE6" w:rsidP="00634EBE">
      <w:pPr>
        <w:pStyle w:val="a1"/>
      </w:pPr>
      <w:r>
        <w:rPr>
          <w:rFonts w:hint="eastAsia"/>
        </w:rPr>
        <w:t>Run standalone test program</w:t>
      </w:r>
      <w:r w:rsidR="003753A4">
        <w:t>(on DUT)</w:t>
      </w:r>
    </w:p>
    <w:p w:rsidR="00000AE6" w:rsidRPr="00C6524E" w:rsidRDefault="00000AE6" w:rsidP="00000AE6">
      <w:pPr>
        <w:ind w:left="480" w:firstLine="480"/>
        <w:rPr>
          <w:rFonts w:ascii="Calibri" w:hAnsi="Calibri" w:cs="Calibri"/>
        </w:rPr>
      </w:pPr>
      <w:r w:rsidRPr="00C6524E">
        <w:rPr>
          <w:rFonts w:ascii="Calibri" w:hAnsi="Calibri" w:cs="Calibri"/>
        </w:rPr>
        <w:lastRenderedPageBreak/>
        <w:t xml:space="preserve"># </w:t>
      </w:r>
      <w:proofErr w:type="gramStart"/>
      <w:r w:rsidRPr="00C6524E">
        <w:rPr>
          <w:rFonts w:ascii="Calibri" w:hAnsi="Calibri" w:cs="Calibri"/>
        </w:rPr>
        <w:t>cd</w:t>
      </w:r>
      <w:proofErr w:type="gramEnd"/>
      <w:r w:rsidRPr="00C6524E">
        <w:rPr>
          <w:rFonts w:ascii="Calibri" w:hAnsi="Calibri" w:cs="Calibri"/>
        </w:rPr>
        <w:t xml:space="preserve"> /run/media/mmcblk0p1/</w:t>
      </w:r>
      <w:proofErr w:type="spellStart"/>
      <w:r w:rsidRPr="00C6524E">
        <w:rPr>
          <w:rFonts w:ascii="Calibri" w:hAnsi="Calibri" w:cs="Calibri"/>
        </w:rPr>
        <w:t>gsi</w:t>
      </w:r>
      <w:proofErr w:type="spellEnd"/>
      <w:r w:rsidRPr="00C6524E">
        <w:rPr>
          <w:rFonts w:ascii="Calibri" w:hAnsi="Calibri" w:cs="Calibri"/>
        </w:rPr>
        <w:t>-cli/</w:t>
      </w:r>
    </w:p>
    <w:p w:rsidR="00000AE6" w:rsidRPr="00C6524E" w:rsidRDefault="007128E8" w:rsidP="00000AE6">
      <w:pPr>
        <w:ind w:left="480" w:firstLine="480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# ./</w:t>
      </w:r>
      <w:proofErr w:type="gramEnd"/>
      <w:r>
        <w:rPr>
          <w:rFonts w:ascii="Calibri" w:hAnsi="Calibri" w:cs="Calibri"/>
        </w:rPr>
        <w:t>target-test</w:t>
      </w:r>
    </w:p>
    <w:p w:rsidR="00000AE6" w:rsidRDefault="0003420C" w:rsidP="00000AE6">
      <w:pPr>
        <w:ind w:left="480" w:firstLine="480"/>
        <w:rPr>
          <w:rFonts w:ascii="Arial" w:hAnsi="Arial" w:cs="Arial"/>
          <w:color w:val="000000"/>
          <w:kern w:val="0"/>
          <w:sz w:val="22"/>
          <w:szCs w:val="22"/>
        </w:rPr>
      </w:pPr>
      <w:r>
        <w:rPr>
          <w:noProof/>
        </w:rPr>
        <w:drawing>
          <wp:inline distT="0" distB="0" distL="0" distR="0" wp14:anchorId="1AF28B58" wp14:editId="65D86BF5">
            <wp:extent cx="4320000" cy="2392003"/>
            <wp:effectExtent l="0" t="0" r="4445" b="889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9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E6" w:rsidRDefault="008666EB" w:rsidP="00634EBE">
      <w:pPr>
        <w:pStyle w:val="a1"/>
      </w:pPr>
      <w:r>
        <w:rPr>
          <w:rFonts w:hint="eastAsia"/>
        </w:rPr>
        <w:t>MAC, serial number</w:t>
      </w:r>
      <w:r>
        <w:t>, and board type</w:t>
      </w:r>
      <w:r>
        <w:rPr>
          <w:rFonts w:hint="eastAsia"/>
        </w:rPr>
        <w:t xml:space="preserve"> check</w:t>
      </w:r>
      <w:r>
        <w:t>(on DUT)</w:t>
      </w:r>
    </w:p>
    <w:p w:rsidR="00000AE6" w:rsidRDefault="008666EB" w:rsidP="00000AE6">
      <w:pPr>
        <w:ind w:left="480" w:firstLine="480"/>
      </w:pPr>
      <w:r>
        <w:t xml:space="preserve">Choose option 8, then chose option 4 for MAC, serial number, and board type checking </w:t>
      </w:r>
    </w:p>
    <w:p w:rsidR="00000AE6" w:rsidRDefault="00000AE6" w:rsidP="00000AE6">
      <w:pPr>
        <w:pStyle w:val="Default"/>
        <w:ind w:firstLine="480"/>
        <w:rPr>
          <w:sz w:val="23"/>
          <w:szCs w:val="23"/>
        </w:rPr>
      </w:pPr>
      <w:r>
        <w:rPr>
          <w:sz w:val="23"/>
          <w:szCs w:val="23"/>
        </w:rPr>
        <w:tab/>
      </w:r>
      <w:r w:rsidR="002156A2">
        <w:rPr>
          <w:noProof/>
        </w:rPr>
        <w:drawing>
          <wp:inline distT="0" distB="0" distL="0" distR="0" wp14:anchorId="1AFC5194" wp14:editId="5CD24F4A">
            <wp:extent cx="4320000" cy="2392003"/>
            <wp:effectExtent l="0" t="0" r="4445" b="889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9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793" w:rsidRDefault="008666EB" w:rsidP="008E7793">
      <w:pPr>
        <w:pStyle w:val="Default"/>
        <w:ind w:left="480" w:firstLine="480"/>
        <w:rPr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F3A8BC0" wp14:editId="341047BA">
            <wp:extent cx="4320000" cy="2974128"/>
            <wp:effectExtent l="0" t="0" r="4445" b="0"/>
            <wp:docPr id="2992" name="圖片 2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7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93F" w:rsidRPr="0090693F" w:rsidRDefault="008E7793" w:rsidP="0090693F">
      <w:pPr>
        <w:pStyle w:val="Default"/>
        <w:ind w:left="480" w:firstLine="480"/>
        <w:rPr>
          <w:sz w:val="23"/>
          <w:szCs w:val="23"/>
        </w:rPr>
      </w:pPr>
      <w:r>
        <w:rPr>
          <w:rFonts w:hint="eastAsia"/>
          <w:sz w:val="23"/>
          <w:szCs w:val="23"/>
        </w:rPr>
        <w:t>The serial number</w:t>
      </w:r>
      <w:r>
        <w:rPr>
          <w:sz w:val="23"/>
          <w:szCs w:val="23"/>
        </w:rPr>
        <w:t xml:space="preserve"> and MAC address must be the same as you did on 1</w:t>
      </w:r>
      <w:r w:rsidR="002156A2">
        <w:rPr>
          <w:sz w:val="23"/>
          <w:szCs w:val="23"/>
        </w:rPr>
        <w:t>4.2.1.7</w:t>
      </w:r>
      <w:r w:rsidR="00445E48">
        <w:rPr>
          <w:sz w:val="23"/>
          <w:szCs w:val="23"/>
        </w:rPr>
        <w:t xml:space="preserve"> and 14.2.1.</w:t>
      </w:r>
      <w:r w:rsidR="002156A2">
        <w:rPr>
          <w:sz w:val="23"/>
          <w:szCs w:val="23"/>
        </w:rPr>
        <w:t>8</w:t>
      </w:r>
      <w:r w:rsidR="00445E48">
        <w:rPr>
          <w:sz w:val="23"/>
          <w:szCs w:val="23"/>
        </w:rPr>
        <w:t>.</w:t>
      </w:r>
    </w:p>
    <w:p w:rsidR="00000AE6" w:rsidRDefault="00000AE6" w:rsidP="00634EBE">
      <w:pPr>
        <w:pStyle w:val="a1"/>
      </w:pPr>
      <w:r w:rsidRPr="00E03D97">
        <w:t>L4 to ARC</w:t>
      </w:r>
      <w:r w:rsidR="003753A4">
        <w:t>(on DUT)</w:t>
      </w:r>
    </w:p>
    <w:p w:rsidR="00000AE6" w:rsidRPr="00640BDF" w:rsidRDefault="00704BC1" w:rsidP="00000AE6">
      <w:pPr>
        <w:pStyle w:val="Default"/>
        <w:ind w:left="480" w:firstLine="480"/>
        <w:rPr>
          <w:rFonts w:ascii="Arial" w:hAnsi="Arial" w:cs="Arial"/>
          <w:sz w:val="22"/>
          <w:szCs w:val="22"/>
        </w:rPr>
      </w:pPr>
      <w:r>
        <w:t>F</w:t>
      </w:r>
      <w:r w:rsidR="008666EB">
        <w:t>ollow test7</w:t>
      </w:r>
      <w:r>
        <w:t xml:space="preserve">. , choose 2, then option </w:t>
      </w:r>
      <w:r>
        <w:rPr>
          <w:rFonts w:hint="eastAsia"/>
        </w:rPr>
        <w:t xml:space="preserve">11, </w:t>
      </w:r>
      <w:r>
        <w:t>typing</w:t>
      </w:r>
      <w:r>
        <w:rPr>
          <w:rFonts w:hint="eastAsia"/>
        </w:rPr>
        <w:t xml:space="preserve"> 0, then option#4</w:t>
      </w:r>
      <w:r>
        <w:t xml:space="preserve"> for 128MB testing</w:t>
      </w:r>
    </w:p>
    <w:p w:rsidR="00000AE6" w:rsidRDefault="00000AE6" w:rsidP="00000AE6">
      <w:pPr>
        <w:pStyle w:val="Default"/>
        <w:ind w:left="480" w:firstLine="480"/>
        <w:rPr>
          <w:rFonts w:ascii="Arial" w:hAnsi="Arial" w:cs="Arial"/>
          <w:sz w:val="22"/>
          <w:szCs w:val="22"/>
        </w:rPr>
      </w:pPr>
      <w:r w:rsidRPr="00640BDF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CF9466C" wp14:editId="720F79EB">
            <wp:extent cx="4320000" cy="4510354"/>
            <wp:effectExtent l="0" t="0" r="4445" b="5080"/>
            <wp:docPr id="1876" name="圖片 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510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BC1" w:rsidRDefault="00704BC1" w:rsidP="00000AE6">
      <w:pPr>
        <w:pStyle w:val="Default"/>
        <w:ind w:left="480" w:firstLine="480"/>
        <w:rPr>
          <w:rFonts w:ascii="Arial" w:hAnsi="Arial" w:cs="Arial"/>
          <w:sz w:val="22"/>
          <w:szCs w:val="22"/>
        </w:rPr>
      </w:pPr>
      <w:r>
        <w:rPr>
          <w:rFonts w:ascii="Arial" w:hAnsi="Arial" w:cs="Arial" w:hint="eastAsia"/>
          <w:sz w:val="22"/>
          <w:szCs w:val="22"/>
        </w:rPr>
        <w:t>I</w:t>
      </w:r>
      <w:r>
        <w:rPr>
          <w:rFonts w:ascii="Arial" w:hAnsi="Arial" w:cs="Arial"/>
          <w:sz w:val="22"/>
          <w:szCs w:val="22"/>
        </w:rPr>
        <w:t>f test</w:t>
      </w:r>
      <w:r>
        <w:rPr>
          <w:rFonts w:ascii="Arial" w:hAnsi="Arial" w:cs="Arial" w:hint="eastAsia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will</w:t>
      </w:r>
      <w:r>
        <w:rPr>
          <w:rFonts w:ascii="Arial" w:hAnsi="Arial" w:cs="Arial" w:hint="eastAsia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passed</w:t>
      </w:r>
      <w:r>
        <w:rPr>
          <w:rFonts w:ascii="Arial" w:hAnsi="Arial" w:cs="Arial" w:hint="eastAsia"/>
          <w:sz w:val="22"/>
          <w:szCs w:val="22"/>
        </w:rPr>
        <w:t xml:space="preserve">, </w:t>
      </w:r>
      <w:r>
        <w:rPr>
          <w:rFonts w:ascii="Arial" w:hAnsi="Arial" w:cs="Arial"/>
          <w:sz w:val="22"/>
          <w:szCs w:val="22"/>
        </w:rPr>
        <w:t>you</w:t>
      </w:r>
      <w:r>
        <w:rPr>
          <w:rFonts w:ascii="Arial" w:hAnsi="Arial" w:cs="Arial" w:hint="eastAsia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should</w:t>
      </w:r>
      <w:r>
        <w:rPr>
          <w:rFonts w:ascii="Arial" w:hAnsi="Arial" w:cs="Arial" w:hint="eastAsia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get</w:t>
      </w:r>
      <w:r>
        <w:rPr>
          <w:rFonts w:ascii="Arial" w:hAnsi="Arial" w:cs="Arial" w:hint="eastAsia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‘</w:t>
      </w:r>
      <w:proofErr w:type="gramStart"/>
      <w:r>
        <w:rPr>
          <w:rFonts w:ascii="Arial" w:hAnsi="Arial" w:cs="Arial"/>
          <w:sz w:val="22"/>
          <w:szCs w:val="22"/>
        </w:rPr>
        <w:t>pass’</w:t>
      </w:r>
      <w:proofErr w:type="gramEnd"/>
      <w:r>
        <w:rPr>
          <w:rFonts w:ascii="Arial" w:hAnsi="Arial" w:cs="Arial" w:hint="eastAsia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as</w:t>
      </w:r>
      <w:r>
        <w:rPr>
          <w:rFonts w:ascii="Arial" w:hAnsi="Arial" w:cs="Arial" w:hint="eastAsia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below</w:t>
      </w:r>
      <w:r>
        <w:rPr>
          <w:rFonts w:ascii="Arial" w:hAnsi="Arial" w:cs="Arial" w:hint="eastAsia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string.</w:t>
      </w:r>
    </w:p>
    <w:p w:rsidR="00704BC1" w:rsidRDefault="00704BC1" w:rsidP="00000AE6">
      <w:pPr>
        <w:pStyle w:val="Default"/>
        <w:ind w:left="480" w:firstLine="48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40F59F9" wp14:editId="7BFB601F">
            <wp:extent cx="4320000" cy="751930"/>
            <wp:effectExtent l="0" t="0" r="4445" b="0"/>
            <wp:docPr id="3000" name="圖片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5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AE6" w:rsidRDefault="00000AE6" w:rsidP="00634EBE">
      <w:pPr>
        <w:pStyle w:val="a1"/>
      </w:pPr>
      <w:r w:rsidRPr="00E03D97">
        <w:t>L4 to ARM</w:t>
      </w:r>
      <w:r w:rsidR="003753A4">
        <w:t>(on DUT)</w:t>
      </w:r>
    </w:p>
    <w:p w:rsidR="00000AE6" w:rsidRPr="00640BDF" w:rsidRDefault="00704BC1" w:rsidP="00000AE6">
      <w:pPr>
        <w:pStyle w:val="Default"/>
        <w:ind w:left="480" w:firstLine="480"/>
        <w:rPr>
          <w:rFonts w:ascii="Arial" w:hAnsi="Arial" w:cs="Arial"/>
          <w:sz w:val="22"/>
          <w:szCs w:val="22"/>
        </w:rPr>
      </w:pPr>
      <w:r>
        <w:t>F</w:t>
      </w:r>
      <w:r w:rsidR="008666EB">
        <w:t>ollow test7</w:t>
      </w:r>
      <w:r>
        <w:t xml:space="preserve">. , choose 2, then option </w:t>
      </w:r>
      <w:r>
        <w:rPr>
          <w:rFonts w:hint="eastAsia"/>
        </w:rPr>
        <w:t>16, typing 0, then option#5</w:t>
      </w:r>
      <w:r>
        <w:t xml:space="preserve"> for 256MB testing</w:t>
      </w:r>
    </w:p>
    <w:p w:rsidR="00000AE6" w:rsidRDefault="00000AE6" w:rsidP="00000AE6">
      <w:pPr>
        <w:pStyle w:val="Default"/>
        <w:ind w:left="480" w:firstLine="480"/>
        <w:rPr>
          <w:rFonts w:ascii="Arial" w:hAnsi="Arial" w:cs="Arial"/>
          <w:sz w:val="22"/>
          <w:szCs w:val="22"/>
        </w:rPr>
      </w:pPr>
      <w:r w:rsidRPr="00640BDF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6C520A9" wp14:editId="6382C9A3">
            <wp:extent cx="4320000" cy="4510354"/>
            <wp:effectExtent l="0" t="0" r="4445" b="5080"/>
            <wp:docPr id="1879" name="圖片 1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510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BC1" w:rsidRDefault="00704BC1" w:rsidP="00000AE6">
      <w:pPr>
        <w:pStyle w:val="Default"/>
        <w:ind w:left="480" w:firstLine="480"/>
        <w:rPr>
          <w:rFonts w:ascii="Arial" w:hAnsi="Arial" w:cs="Arial"/>
          <w:sz w:val="22"/>
          <w:szCs w:val="22"/>
        </w:rPr>
      </w:pPr>
      <w:r>
        <w:rPr>
          <w:rFonts w:ascii="Arial" w:hAnsi="Arial" w:cs="Arial" w:hint="eastAsia"/>
          <w:sz w:val="22"/>
          <w:szCs w:val="22"/>
        </w:rPr>
        <w:t>I</w:t>
      </w:r>
      <w:r>
        <w:rPr>
          <w:rFonts w:ascii="Arial" w:hAnsi="Arial" w:cs="Arial"/>
          <w:sz w:val="22"/>
          <w:szCs w:val="22"/>
        </w:rPr>
        <w:t>f test</w:t>
      </w:r>
      <w:r>
        <w:rPr>
          <w:rFonts w:ascii="Arial" w:hAnsi="Arial" w:cs="Arial" w:hint="eastAsia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will</w:t>
      </w:r>
      <w:r>
        <w:rPr>
          <w:rFonts w:ascii="Arial" w:hAnsi="Arial" w:cs="Arial" w:hint="eastAsia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passed</w:t>
      </w:r>
      <w:r>
        <w:rPr>
          <w:rFonts w:ascii="Arial" w:hAnsi="Arial" w:cs="Arial" w:hint="eastAsia"/>
          <w:sz w:val="22"/>
          <w:szCs w:val="22"/>
        </w:rPr>
        <w:t xml:space="preserve">, </w:t>
      </w:r>
      <w:r>
        <w:rPr>
          <w:rFonts w:ascii="Arial" w:hAnsi="Arial" w:cs="Arial"/>
          <w:sz w:val="22"/>
          <w:szCs w:val="22"/>
        </w:rPr>
        <w:t>you</w:t>
      </w:r>
      <w:r>
        <w:rPr>
          <w:rFonts w:ascii="Arial" w:hAnsi="Arial" w:cs="Arial" w:hint="eastAsia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should</w:t>
      </w:r>
      <w:r>
        <w:rPr>
          <w:rFonts w:ascii="Arial" w:hAnsi="Arial" w:cs="Arial" w:hint="eastAsia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get</w:t>
      </w:r>
      <w:r>
        <w:rPr>
          <w:rFonts w:ascii="Arial" w:hAnsi="Arial" w:cs="Arial" w:hint="eastAsia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‘test</w:t>
      </w:r>
      <w:r>
        <w:rPr>
          <w:rFonts w:ascii="Arial" w:hAnsi="Arial" w:cs="Arial" w:hint="eastAsia"/>
          <w:sz w:val="22"/>
          <w:szCs w:val="22"/>
        </w:rPr>
        <w:t xml:space="preserve"> </w:t>
      </w:r>
      <w:proofErr w:type="gramStart"/>
      <w:r>
        <w:rPr>
          <w:rFonts w:ascii="Arial" w:hAnsi="Arial" w:cs="Arial"/>
          <w:sz w:val="22"/>
          <w:szCs w:val="22"/>
        </w:rPr>
        <w:t>pass’</w:t>
      </w:r>
      <w:proofErr w:type="gramEnd"/>
      <w:r>
        <w:rPr>
          <w:rFonts w:ascii="Arial" w:hAnsi="Arial" w:cs="Arial" w:hint="eastAsia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as</w:t>
      </w:r>
      <w:r>
        <w:rPr>
          <w:rFonts w:ascii="Arial" w:hAnsi="Arial" w:cs="Arial" w:hint="eastAsia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below</w:t>
      </w:r>
      <w:r>
        <w:rPr>
          <w:rFonts w:ascii="Arial" w:hAnsi="Arial" w:cs="Arial" w:hint="eastAsia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string.</w:t>
      </w:r>
    </w:p>
    <w:p w:rsidR="00704BC1" w:rsidRPr="00D815A1" w:rsidRDefault="00704BC1" w:rsidP="00000AE6">
      <w:pPr>
        <w:pStyle w:val="Default"/>
        <w:ind w:left="480" w:firstLine="48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1CE6FD0" wp14:editId="37A44A8A">
            <wp:extent cx="4320000" cy="1524706"/>
            <wp:effectExtent l="0" t="0" r="4445" b="0"/>
            <wp:docPr id="3001" name="圖片 3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2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AE6" w:rsidRDefault="00000AE6" w:rsidP="00634EBE">
      <w:pPr>
        <w:pStyle w:val="a1"/>
      </w:pPr>
      <w:r w:rsidRPr="00E03D97">
        <w:t>DB ARC to ARM all cores</w:t>
      </w:r>
      <w:r w:rsidR="003753A4">
        <w:t>(on DUT)</w:t>
      </w:r>
    </w:p>
    <w:p w:rsidR="00000AE6" w:rsidRDefault="00000AE6" w:rsidP="00000AE6">
      <w:pPr>
        <w:pStyle w:val="Default"/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t>Follow test</w:t>
      </w:r>
      <w:r w:rsidR="008666EB">
        <w:t>7</w:t>
      </w:r>
      <w:r>
        <w:t xml:space="preserve">. , choose 2, then option </w:t>
      </w:r>
      <w:r>
        <w:rPr>
          <w:rFonts w:hint="eastAsia"/>
        </w:rPr>
        <w:t>4</w:t>
      </w:r>
    </w:p>
    <w:p w:rsidR="00000AE6" w:rsidRDefault="00000AE6" w:rsidP="00000AE6">
      <w:pPr>
        <w:pStyle w:val="Default"/>
        <w:ind w:left="480" w:firstLine="480"/>
        <w:rPr>
          <w:rFonts w:ascii="Arial" w:hAnsi="Arial" w:cs="Arial"/>
          <w:sz w:val="22"/>
          <w:szCs w:val="22"/>
        </w:rPr>
      </w:pPr>
      <w:r w:rsidRPr="00640BDF"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B7E4EAE" wp14:editId="279D223C">
            <wp:extent cx="4320000" cy="4510354"/>
            <wp:effectExtent l="0" t="0" r="4445" b="5080"/>
            <wp:docPr id="1880" name="圖片 1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510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B35" w:rsidRDefault="00324B35" w:rsidP="00324B35">
      <w:pPr>
        <w:pStyle w:val="Default"/>
        <w:ind w:left="960"/>
        <w:rPr>
          <w:rFonts w:ascii="Arial" w:hAnsi="Arial" w:cs="Arial"/>
          <w:sz w:val="22"/>
          <w:szCs w:val="22"/>
        </w:rPr>
      </w:pPr>
      <w:r>
        <w:rPr>
          <w:rFonts w:ascii="Arial" w:hAnsi="Arial" w:cs="Arial" w:hint="eastAsia"/>
          <w:sz w:val="22"/>
          <w:szCs w:val="22"/>
        </w:rPr>
        <w:t>If test will be passed, you should get string</w:t>
      </w:r>
      <w:r>
        <w:rPr>
          <w:rFonts w:ascii="Arial" w:hAnsi="Arial" w:cs="Arial"/>
          <w:sz w:val="22"/>
          <w:szCs w:val="22"/>
        </w:rPr>
        <w:t xml:space="preserve"> “</w:t>
      </w:r>
      <w:proofErr w:type="spellStart"/>
      <w:r>
        <w:rPr>
          <w:rFonts w:ascii="Arial" w:hAnsi="Arial" w:cs="Arial"/>
          <w:sz w:val="22"/>
          <w:szCs w:val="22"/>
        </w:rPr>
        <w:t>apu_id</w:t>
      </w:r>
      <w:proofErr w:type="spellEnd"/>
      <w:r>
        <w:rPr>
          <w:rFonts w:ascii="Arial" w:hAnsi="Arial" w:cs="Arial"/>
          <w:sz w:val="22"/>
          <w:szCs w:val="22"/>
        </w:rPr>
        <w:t>: 0 pass”, “</w:t>
      </w:r>
      <w:proofErr w:type="spellStart"/>
      <w:r>
        <w:rPr>
          <w:rFonts w:ascii="Arial" w:hAnsi="Arial" w:cs="Arial"/>
          <w:sz w:val="22"/>
          <w:szCs w:val="22"/>
        </w:rPr>
        <w:t>apu_id</w:t>
      </w:r>
      <w:proofErr w:type="spellEnd"/>
      <w:r>
        <w:rPr>
          <w:rFonts w:ascii="Arial" w:hAnsi="Arial" w:cs="Arial"/>
          <w:sz w:val="22"/>
          <w:szCs w:val="22"/>
        </w:rPr>
        <w:t>: 1 pass”, “</w:t>
      </w:r>
      <w:proofErr w:type="spellStart"/>
      <w:r>
        <w:rPr>
          <w:rFonts w:ascii="Arial" w:hAnsi="Arial" w:cs="Arial"/>
          <w:sz w:val="22"/>
          <w:szCs w:val="22"/>
        </w:rPr>
        <w:t>apu_id</w:t>
      </w:r>
      <w:proofErr w:type="spellEnd"/>
      <w:r>
        <w:rPr>
          <w:rFonts w:ascii="Arial" w:hAnsi="Arial" w:cs="Arial"/>
          <w:sz w:val="22"/>
          <w:szCs w:val="22"/>
        </w:rPr>
        <w:t>: 2 pass”, “</w:t>
      </w:r>
      <w:proofErr w:type="spellStart"/>
      <w:r>
        <w:rPr>
          <w:rFonts w:ascii="Arial" w:hAnsi="Arial" w:cs="Arial"/>
          <w:sz w:val="22"/>
          <w:szCs w:val="22"/>
        </w:rPr>
        <w:t>apu_id</w:t>
      </w:r>
      <w:proofErr w:type="spellEnd"/>
      <w:r>
        <w:rPr>
          <w:rFonts w:ascii="Arial" w:hAnsi="Arial" w:cs="Arial"/>
          <w:sz w:val="22"/>
          <w:szCs w:val="22"/>
        </w:rPr>
        <w:t>: 3 pass”</w:t>
      </w:r>
      <w:proofErr w:type="gramStart"/>
      <w:r>
        <w:rPr>
          <w:rFonts w:ascii="Arial" w:hAnsi="Arial" w:cs="Arial"/>
          <w:sz w:val="22"/>
          <w:szCs w:val="22"/>
        </w:rPr>
        <w:t>,  as</w:t>
      </w:r>
      <w:proofErr w:type="gramEnd"/>
      <w:r>
        <w:rPr>
          <w:rFonts w:ascii="Arial" w:hAnsi="Arial" w:cs="Arial"/>
          <w:sz w:val="22"/>
          <w:szCs w:val="22"/>
        </w:rPr>
        <w:t xml:space="preserve"> shown below.</w:t>
      </w:r>
    </w:p>
    <w:p w:rsidR="00324B35" w:rsidRDefault="00324B35" w:rsidP="00324B35">
      <w:pPr>
        <w:pStyle w:val="Default"/>
        <w:ind w:left="960"/>
        <w:rPr>
          <w:rFonts w:ascii="Arial" w:hAnsi="Arial" w:cs="Arial"/>
          <w:sz w:val="22"/>
          <w:szCs w:val="22"/>
        </w:rPr>
      </w:pPr>
      <w:r>
        <w:rPr>
          <w:rFonts w:ascii="Arial" w:hAnsi="Arial" w:cs="Arial" w:hint="eastAsia"/>
          <w:noProof/>
          <w:sz w:val="22"/>
          <w:szCs w:val="22"/>
        </w:rPr>
        <w:drawing>
          <wp:inline distT="0" distB="0" distL="0" distR="0" wp14:anchorId="0CB0E305" wp14:editId="7901FFF1">
            <wp:extent cx="4320000" cy="341772"/>
            <wp:effectExtent l="0" t="0" r="4445" b="1270"/>
            <wp:docPr id="3002" name="圖片 3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4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B35" w:rsidRDefault="00324B35" w:rsidP="00324B35">
      <w:pPr>
        <w:pStyle w:val="Default"/>
        <w:ind w:left="960"/>
        <w:rPr>
          <w:rFonts w:ascii="Arial" w:hAnsi="Arial" w:cs="Arial"/>
          <w:sz w:val="22"/>
          <w:szCs w:val="22"/>
        </w:rPr>
      </w:pPr>
      <w:r>
        <w:rPr>
          <w:rFonts w:ascii="Arial" w:hAnsi="Arial" w:cs="Arial" w:hint="eastAsia"/>
          <w:noProof/>
          <w:sz w:val="22"/>
          <w:szCs w:val="22"/>
        </w:rPr>
        <w:drawing>
          <wp:inline distT="0" distB="0" distL="0" distR="0" wp14:anchorId="0B3BD18A" wp14:editId="10E24E76">
            <wp:extent cx="4320000" cy="445361"/>
            <wp:effectExtent l="0" t="0" r="4445" b="0"/>
            <wp:docPr id="3003" name="圖片 3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45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B35" w:rsidRDefault="00324B35" w:rsidP="00324B35">
      <w:pPr>
        <w:pStyle w:val="Default"/>
        <w:ind w:left="960"/>
        <w:rPr>
          <w:rFonts w:ascii="Arial" w:hAnsi="Arial" w:cs="Arial"/>
          <w:sz w:val="22"/>
          <w:szCs w:val="22"/>
        </w:rPr>
      </w:pPr>
      <w:r>
        <w:rPr>
          <w:rFonts w:ascii="Arial" w:hAnsi="Arial" w:cs="Arial" w:hint="eastAsia"/>
          <w:noProof/>
          <w:sz w:val="22"/>
          <w:szCs w:val="22"/>
        </w:rPr>
        <w:drawing>
          <wp:inline distT="0" distB="0" distL="0" distR="0" wp14:anchorId="0BFE043F" wp14:editId="2AF59152">
            <wp:extent cx="4320000" cy="391359"/>
            <wp:effectExtent l="0" t="0" r="4445" b="8890"/>
            <wp:docPr id="3004" name="圖片 3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9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B35" w:rsidRDefault="00324B35" w:rsidP="00324B35">
      <w:pPr>
        <w:pStyle w:val="Default"/>
        <w:ind w:left="960"/>
        <w:rPr>
          <w:rFonts w:ascii="Arial" w:hAnsi="Arial" w:cs="Arial"/>
          <w:sz w:val="22"/>
          <w:szCs w:val="22"/>
        </w:rPr>
      </w:pPr>
      <w:r>
        <w:rPr>
          <w:rFonts w:ascii="Arial" w:hAnsi="Arial" w:cs="Arial" w:hint="eastAsia"/>
          <w:noProof/>
          <w:sz w:val="22"/>
          <w:szCs w:val="22"/>
        </w:rPr>
        <w:drawing>
          <wp:inline distT="0" distB="0" distL="0" distR="0" wp14:anchorId="65DBE892" wp14:editId="40762007">
            <wp:extent cx="4320000" cy="553452"/>
            <wp:effectExtent l="0" t="0" r="4445" b="0"/>
            <wp:docPr id="3005" name="圖片 3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53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AE6" w:rsidRDefault="00000AE6" w:rsidP="00634EBE">
      <w:pPr>
        <w:pStyle w:val="a1"/>
      </w:pPr>
      <w:r w:rsidRPr="00E03D97">
        <w:t>DB ARM all cores</w:t>
      </w:r>
      <w:r w:rsidR="003753A4">
        <w:t>(on DUT)</w:t>
      </w:r>
    </w:p>
    <w:p w:rsidR="00000AE6" w:rsidRDefault="00000AE6" w:rsidP="00000AE6">
      <w:pPr>
        <w:pStyle w:val="Default"/>
        <w:ind w:left="960"/>
      </w:pPr>
      <w:r>
        <w:t>Follow test</w:t>
      </w:r>
      <w:r w:rsidR="008666EB">
        <w:t>7</w:t>
      </w:r>
      <w:r>
        <w:t xml:space="preserve">. , choose 2, then option </w:t>
      </w:r>
      <w:r>
        <w:rPr>
          <w:rFonts w:hint="eastAsia"/>
        </w:rPr>
        <w:t>2</w:t>
      </w:r>
      <w:r w:rsidRPr="00640BDF"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5237140A" wp14:editId="26089EF9">
            <wp:extent cx="4320000" cy="4510354"/>
            <wp:effectExtent l="0" t="0" r="4445" b="5080"/>
            <wp:docPr id="1881" name="圖片 1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510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B35" w:rsidRDefault="00324B35" w:rsidP="00000AE6">
      <w:pPr>
        <w:pStyle w:val="Default"/>
        <w:ind w:left="960"/>
        <w:rPr>
          <w:rFonts w:ascii="Arial" w:hAnsi="Arial" w:cs="Arial"/>
          <w:sz w:val="22"/>
          <w:szCs w:val="22"/>
        </w:rPr>
      </w:pPr>
      <w:r>
        <w:rPr>
          <w:rFonts w:ascii="Arial" w:hAnsi="Arial" w:cs="Arial" w:hint="eastAsia"/>
          <w:sz w:val="22"/>
          <w:szCs w:val="22"/>
        </w:rPr>
        <w:t>If test will be passed, you should get string</w:t>
      </w:r>
      <w:r>
        <w:rPr>
          <w:rFonts w:ascii="Arial" w:hAnsi="Arial" w:cs="Arial"/>
          <w:sz w:val="22"/>
          <w:szCs w:val="22"/>
        </w:rPr>
        <w:t xml:space="preserve"> “</w:t>
      </w:r>
      <w:proofErr w:type="spellStart"/>
      <w:r>
        <w:rPr>
          <w:rFonts w:ascii="Arial" w:hAnsi="Arial" w:cs="Arial"/>
          <w:sz w:val="22"/>
          <w:szCs w:val="22"/>
        </w:rPr>
        <w:t>apu_id</w:t>
      </w:r>
      <w:proofErr w:type="spellEnd"/>
      <w:r>
        <w:rPr>
          <w:rFonts w:ascii="Arial" w:hAnsi="Arial" w:cs="Arial"/>
          <w:sz w:val="22"/>
          <w:szCs w:val="22"/>
        </w:rPr>
        <w:t>: 0 pass”, “</w:t>
      </w:r>
      <w:proofErr w:type="spellStart"/>
      <w:r>
        <w:rPr>
          <w:rFonts w:ascii="Arial" w:hAnsi="Arial" w:cs="Arial"/>
          <w:sz w:val="22"/>
          <w:szCs w:val="22"/>
        </w:rPr>
        <w:t>apu_id</w:t>
      </w:r>
      <w:proofErr w:type="spellEnd"/>
      <w:r>
        <w:rPr>
          <w:rFonts w:ascii="Arial" w:hAnsi="Arial" w:cs="Arial"/>
          <w:sz w:val="22"/>
          <w:szCs w:val="22"/>
        </w:rPr>
        <w:t>: 1 pass”, “</w:t>
      </w:r>
      <w:proofErr w:type="spellStart"/>
      <w:r>
        <w:rPr>
          <w:rFonts w:ascii="Arial" w:hAnsi="Arial" w:cs="Arial"/>
          <w:sz w:val="22"/>
          <w:szCs w:val="22"/>
        </w:rPr>
        <w:t>apu_id</w:t>
      </w:r>
      <w:proofErr w:type="spellEnd"/>
      <w:r>
        <w:rPr>
          <w:rFonts w:ascii="Arial" w:hAnsi="Arial" w:cs="Arial"/>
          <w:sz w:val="22"/>
          <w:szCs w:val="22"/>
        </w:rPr>
        <w:t>: 2 pass”, “</w:t>
      </w:r>
      <w:proofErr w:type="spellStart"/>
      <w:r>
        <w:rPr>
          <w:rFonts w:ascii="Arial" w:hAnsi="Arial" w:cs="Arial"/>
          <w:sz w:val="22"/>
          <w:szCs w:val="22"/>
        </w:rPr>
        <w:t>apu_id</w:t>
      </w:r>
      <w:proofErr w:type="spellEnd"/>
      <w:r>
        <w:rPr>
          <w:rFonts w:ascii="Arial" w:hAnsi="Arial" w:cs="Arial"/>
          <w:sz w:val="22"/>
          <w:szCs w:val="22"/>
        </w:rPr>
        <w:t>: 3 pass”</w:t>
      </w:r>
      <w:proofErr w:type="gramStart"/>
      <w:r>
        <w:rPr>
          <w:rFonts w:ascii="Arial" w:hAnsi="Arial" w:cs="Arial"/>
          <w:sz w:val="22"/>
          <w:szCs w:val="22"/>
        </w:rPr>
        <w:t>,  as</w:t>
      </w:r>
      <w:proofErr w:type="gramEnd"/>
      <w:r>
        <w:rPr>
          <w:rFonts w:ascii="Arial" w:hAnsi="Arial" w:cs="Arial"/>
          <w:sz w:val="22"/>
          <w:szCs w:val="22"/>
        </w:rPr>
        <w:t xml:space="preserve"> shown below.</w:t>
      </w:r>
    </w:p>
    <w:p w:rsidR="00324B35" w:rsidRDefault="00324B35" w:rsidP="00000AE6">
      <w:pPr>
        <w:pStyle w:val="Default"/>
        <w:ind w:left="960"/>
        <w:rPr>
          <w:rFonts w:ascii="Arial" w:hAnsi="Arial" w:cs="Arial"/>
          <w:sz w:val="22"/>
          <w:szCs w:val="22"/>
        </w:rPr>
      </w:pPr>
      <w:r>
        <w:rPr>
          <w:rFonts w:ascii="Arial" w:hAnsi="Arial" w:cs="Arial" w:hint="eastAsia"/>
          <w:noProof/>
          <w:sz w:val="22"/>
          <w:szCs w:val="22"/>
        </w:rPr>
        <w:drawing>
          <wp:inline distT="0" distB="0" distL="0" distR="0" wp14:anchorId="4E0B85E9" wp14:editId="2B1D1C4E">
            <wp:extent cx="4320000" cy="341772"/>
            <wp:effectExtent l="0" t="0" r="4445" b="1270"/>
            <wp:docPr id="3006" name="圖片 3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4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B35" w:rsidRDefault="00324B35" w:rsidP="00000AE6">
      <w:pPr>
        <w:pStyle w:val="Default"/>
        <w:ind w:left="960"/>
        <w:rPr>
          <w:rFonts w:ascii="Arial" w:hAnsi="Arial" w:cs="Arial"/>
          <w:sz w:val="22"/>
          <w:szCs w:val="22"/>
        </w:rPr>
      </w:pPr>
      <w:r>
        <w:rPr>
          <w:rFonts w:ascii="Arial" w:hAnsi="Arial" w:cs="Arial" w:hint="eastAsia"/>
          <w:noProof/>
          <w:sz w:val="22"/>
          <w:szCs w:val="22"/>
        </w:rPr>
        <w:drawing>
          <wp:inline distT="0" distB="0" distL="0" distR="0" wp14:anchorId="17DC097A" wp14:editId="6F644B82">
            <wp:extent cx="4320000" cy="445361"/>
            <wp:effectExtent l="0" t="0" r="4445" b="0"/>
            <wp:docPr id="3007" name="圖片 3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45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B35" w:rsidRDefault="00324B35" w:rsidP="00000AE6">
      <w:pPr>
        <w:pStyle w:val="Default"/>
        <w:ind w:left="960"/>
        <w:rPr>
          <w:rFonts w:ascii="Arial" w:hAnsi="Arial" w:cs="Arial"/>
          <w:sz w:val="22"/>
          <w:szCs w:val="22"/>
        </w:rPr>
      </w:pPr>
      <w:r>
        <w:rPr>
          <w:rFonts w:ascii="Arial" w:hAnsi="Arial" w:cs="Arial" w:hint="eastAsia"/>
          <w:noProof/>
          <w:sz w:val="22"/>
          <w:szCs w:val="22"/>
        </w:rPr>
        <w:drawing>
          <wp:inline distT="0" distB="0" distL="0" distR="0" wp14:anchorId="25898C87" wp14:editId="28E0E0C6">
            <wp:extent cx="4320000" cy="391359"/>
            <wp:effectExtent l="0" t="0" r="4445" b="8890"/>
            <wp:docPr id="3008" name="圖片 3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9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B35" w:rsidRDefault="00324B35" w:rsidP="00000AE6">
      <w:pPr>
        <w:pStyle w:val="Default"/>
        <w:ind w:left="960"/>
        <w:rPr>
          <w:rFonts w:ascii="Arial" w:hAnsi="Arial" w:cs="Arial"/>
          <w:sz w:val="22"/>
          <w:szCs w:val="22"/>
        </w:rPr>
      </w:pPr>
      <w:r>
        <w:rPr>
          <w:rFonts w:ascii="Arial" w:hAnsi="Arial" w:cs="Arial" w:hint="eastAsia"/>
          <w:noProof/>
          <w:sz w:val="22"/>
          <w:szCs w:val="22"/>
        </w:rPr>
        <w:drawing>
          <wp:inline distT="0" distB="0" distL="0" distR="0" wp14:anchorId="3BF1246C" wp14:editId="2D0F04DF">
            <wp:extent cx="4320000" cy="553452"/>
            <wp:effectExtent l="0" t="0" r="4445" b="0"/>
            <wp:docPr id="3009" name="圖片 3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53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AE6" w:rsidRDefault="00000AE6" w:rsidP="00634EBE">
      <w:pPr>
        <w:pStyle w:val="a1"/>
      </w:pPr>
      <w:r w:rsidRPr="00E03D97">
        <w:t>mailbox ARC all cores</w:t>
      </w:r>
      <w:r w:rsidR="003753A4">
        <w:t>(on DUT)</w:t>
      </w:r>
    </w:p>
    <w:p w:rsidR="00000AE6" w:rsidRDefault="00000AE6" w:rsidP="00000AE6">
      <w:pPr>
        <w:pStyle w:val="Default"/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t>Follow test</w:t>
      </w:r>
      <w:r w:rsidR="008666EB">
        <w:t>7</w:t>
      </w:r>
      <w:r>
        <w:t xml:space="preserve">. , choose 2, then option </w:t>
      </w:r>
      <w:r>
        <w:rPr>
          <w:rFonts w:hint="eastAsia"/>
        </w:rPr>
        <w:t>9</w:t>
      </w:r>
    </w:p>
    <w:p w:rsidR="00000AE6" w:rsidRDefault="00000AE6" w:rsidP="00000AE6">
      <w:pPr>
        <w:pStyle w:val="Default"/>
        <w:ind w:left="480" w:firstLine="480"/>
        <w:rPr>
          <w:rFonts w:ascii="Arial" w:hAnsi="Arial" w:cs="Arial"/>
          <w:sz w:val="22"/>
          <w:szCs w:val="22"/>
        </w:rPr>
      </w:pPr>
      <w:r w:rsidRPr="00640BDF"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33C77A0B" wp14:editId="06A1CBB2">
            <wp:extent cx="4320000" cy="4510354"/>
            <wp:effectExtent l="0" t="0" r="4445" b="5080"/>
            <wp:docPr id="1884" name="圖片 1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510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B35" w:rsidRDefault="00324B35" w:rsidP="00324B35">
      <w:pPr>
        <w:pStyle w:val="Default"/>
        <w:ind w:left="960"/>
        <w:rPr>
          <w:rFonts w:ascii="Arial" w:hAnsi="Arial" w:cs="Arial"/>
          <w:sz w:val="22"/>
          <w:szCs w:val="22"/>
        </w:rPr>
      </w:pPr>
      <w:r>
        <w:rPr>
          <w:rFonts w:ascii="Arial" w:hAnsi="Arial" w:cs="Arial" w:hint="eastAsia"/>
          <w:sz w:val="22"/>
          <w:szCs w:val="22"/>
        </w:rPr>
        <w:t>If test will be passed, you should get string</w:t>
      </w:r>
      <w:r>
        <w:rPr>
          <w:rFonts w:ascii="Arial" w:hAnsi="Arial" w:cs="Arial"/>
          <w:sz w:val="22"/>
          <w:szCs w:val="22"/>
        </w:rPr>
        <w:t xml:space="preserve"> “core number 0 test pass”, “core number 1 test pass”,</w:t>
      </w:r>
      <w:r w:rsidRPr="00B21EF7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“core number 2 test pass”,</w:t>
      </w:r>
      <w:r w:rsidRPr="00B21EF7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“core number 3 test pass” as shown below.</w:t>
      </w:r>
    </w:p>
    <w:p w:rsidR="00324B35" w:rsidRDefault="00324B35" w:rsidP="00324B35">
      <w:pPr>
        <w:pStyle w:val="Default"/>
        <w:ind w:left="960"/>
        <w:rPr>
          <w:rFonts w:ascii="Arial" w:hAnsi="Arial" w:cs="Arial"/>
          <w:sz w:val="22"/>
          <w:szCs w:val="22"/>
        </w:rPr>
      </w:pPr>
      <w:r>
        <w:rPr>
          <w:rFonts w:ascii="Arial" w:hAnsi="Arial" w:cs="Arial" w:hint="eastAsia"/>
          <w:noProof/>
          <w:sz w:val="22"/>
          <w:szCs w:val="22"/>
        </w:rPr>
        <w:drawing>
          <wp:inline distT="0" distB="0" distL="0" distR="0" wp14:anchorId="6A9768D0" wp14:editId="4D9CDD36">
            <wp:extent cx="4320000" cy="445714"/>
            <wp:effectExtent l="0" t="0" r="0" b="0"/>
            <wp:docPr id="3010" name="圖片 3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4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B35" w:rsidRDefault="00324B35" w:rsidP="00324B35">
      <w:pPr>
        <w:pStyle w:val="Default"/>
        <w:ind w:left="960"/>
        <w:rPr>
          <w:rFonts w:ascii="Arial" w:hAnsi="Arial" w:cs="Arial"/>
          <w:sz w:val="22"/>
          <w:szCs w:val="22"/>
        </w:rPr>
      </w:pPr>
      <w:r>
        <w:rPr>
          <w:rFonts w:ascii="Arial" w:hAnsi="Arial" w:cs="Arial" w:hint="eastAsia"/>
          <w:noProof/>
          <w:sz w:val="22"/>
          <w:szCs w:val="22"/>
        </w:rPr>
        <w:drawing>
          <wp:inline distT="0" distB="0" distL="0" distR="0" wp14:anchorId="3280D166" wp14:editId="12EDF3A6">
            <wp:extent cx="4320000" cy="372057"/>
            <wp:effectExtent l="0" t="0" r="0" b="9525"/>
            <wp:docPr id="3011" name="圖片 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7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B35" w:rsidRDefault="00324B35" w:rsidP="00324B35">
      <w:pPr>
        <w:pStyle w:val="Default"/>
        <w:ind w:left="960"/>
        <w:rPr>
          <w:rFonts w:ascii="Arial" w:hAnsi="Arial" w:cs="Arial"/>
          <w:sz w:val="22"/>
          <w:szCs w:val="22"/>
        </w:rPr>
      </w:pPr>
      <w:r>
        <w:rPr>
          <w:rFonts w:ascii="Arial" w:hAnsi="Arial" w:cs="Arial" w:hint="eastAsia"/>
          <w:noProof/>
          <w:sz w:val="22"/>
          <w:szCs w:val="22"/>
        </w:rPr>
        <w:drawing>
          <wp:inline distT="0" distB="0" distL="0" distR="0" wp14:anchorId="2B9B56A2" wp14:editId="0157418C">
            <wp:extent cx="4320000" cy="452093"/>
            <wp:effectExtent l="0" t="0" r="0" b="5715"/>
            <wp:docPr id="3012" name="圖片 3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52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B35" w:rsidRPr="00324B35" w:rsidRDefault="00324B35" w:rsidP="00324B35">
      <w:pPr>
        <w:pStyle w:val="Default"/>
        <w:ind w:left="960"/>
        <w:rPr>
          <w:rFonts w:ascii="Arial" w:hAnsi="Arial" w:cs="Arial"/>
          <w:sz w:val="22"/>
          <w:szCs w:val="22"/>
        </w:rPr>
      </w:pPr>
      <w:r>
        <w:rPr>
          <w:rFonts w:ascii="Arial" w:hAnsi="Arial" w:cs="Arial" w:hint="eastAsia"/>
          <w:noProof/>
          <w:sz w:val="22"/>
          <w:szCs w:val="22"/>
        </w:rPr>
        <w:drawing>
          <wp:inline distT="0" distB="0" distL="0" distR="0" wp14:anchorId="73C989AE" wp14:editId="15B3CDED">
            <wp:extent cx="4320000" cy="438750"/>
            <wp:effectExtent l="0" t="0" r="0" b="0"/>
            <wp:docPr id="3013" name="圖片 3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AE6" w:rsidRDefault="00000AE6" w:rsidP="00634EBE">
      <w:pPr>
        <w:pStyle w:val="a1"/>
        <w:rPr>
          <w:sz w:val="23"/>
          <w:szCs w:val="23"/>
        </w:rPr>
      </w:pPr>
      <w:r w:rsidRPr="00E03D97">
        <w:t>LED blink testing</w:t>
      </w:r>
      <w:r w:rsidR="003753A4">
        <w:t>(on DUT)</w:t>
      </w:r>
    </w:p>
    <w:p w:rsidR="00000AE6" w:rsidRDefault="00000AE6" w:rsidP="00000AE6">
      <w:pPr>
        <w:ind w:left="480" w:firstLine="480"/>
      </w:pPr>
      <w:r>
        <w:t>Follow test</w:t>
      </w:r>
      <w:r w:rsidR="008666EB">
        <w:t>7</w:t>
      </w:r>
      <w:r>
        <w:t xml:space="preserve">. , choose 2, then option </w:t>
      </w:r>
      <w:r>
        <w:rPr>
          <w:rFonts w:hint="eastAsia"/>
        </w:rPr>
        <w:t>22</w:t>
      </w:r>
      <w:r>
        <w:t xml:space="preserve"> for LED blink test</w:t>
      </w:r>
    </w:p>
    <w:p w:rsidR="00000AE6" w:rsidRDefault="00AF190C" w:rsidP="00000AE6">
      <w:pPr>
        <w:ind w:left="480" w:firstLine="480"/>
      </w:pPr>
      <w:r>
        <w:rPr>
          <w:noProof/>
        </w:rPr>
        <w:lastRenderedPageBreak/>
        <w:drawing>
          <wp:inline distT="0" distB="0" distL="0" distR="0" wp14:anchorId="05312F6B" wp14:editId="4AF4DA96">
            <wp:extent cx="4320000" cy="2392003"/>
            <wp:effectExtent l="0" t="0" r="4445" b="889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9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E6" w:rsidRDefault="00000AE6" w:rsidP="00000AE6">
      <w:pPr>
        <w:pStyle w:val="Default"/>
        <w:ind w:left="480" w:firstLine="480"/>
        <w:rPr>
          <w:sz w:val="23"/>
          <w:szCs w:val="23"/>
        </w:rPr>
      </w:pPr>
      <w:r w:rsidRPr="00224B20">
        <w:rPr>
          <w:rFonts w:hint="eastAsia"/>
          <w:noProof/>
          <w:sz w:val="23"/>
          <w:szCs w:val="23"/>
        </w:rPr>
        <w:drawing>
          <wp:inline distT="0" distB="0" distL="0" distR="0" wp14:anchorId="5035D427" wp14:editId="3C18BC4D">
            <wp:extent cx="4320000" cy="4510354"/>
            <wp:effectExtent l="0" t="0" r="4445" b="5080"/>
            <wp:docPr id="2945" name="圖片 2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510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AE6" w:rsidRDefault="00000AE6" w:rsidP="00000AE6">
      <w:pPr>
        <w:pStyle w:val="Default"/>
        <w:ind w:left="480" w:firstLine="480"/>
        <w:rPr>
          <w:rFonts w:ascii="Calibri" w:hAnsi="Calibri" w:cs="Calibri"/>
        </w:rPr>
      </w:pPr>
      <w:r>
        <w:rPr>
          <w:rFonts w:hint="eastAsia"/>
          <w:sz w:val="23"/>
          <w:szCs w:val="23"/>
        </w:rPr>
        <w:t xml:space="preserve">In below screen, choose 1 then check </w:t>
      </w:r>
      <w:r>
        <w:rPr>
          <w:sz w:val="23"/>
          <w:szCs w:val="23"/>
        </w:rPr>
        <w:t>PCBA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 w:hint="eastAsia"/>
        </w:rPr>
        <w:t>LD</w:t>
      </w:r>
      <w:r>
        <w:rPr>
          <w:rFonts w:ascii="Calibri" w:hAnsi="Calibri" w:cs="Calibri"/>
        </w:rPr>
        <w:t>2, LD3, LD4, LD5, LD8, LD9, LD10 blink</w:t>
      </w:r>
    </w:p>
    <w:p w:rsidR="00324B35" w:rsidRDefault="00113FC0" w:rsidP="00000AE6">
      <w:pPr>
        <w:pStyle w:val="Default"/>
        <w:ind w:left="480" w:firstLine="480"/>
        <w:rPr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51BC0A8E" wp14:editId="35EDD5C9">
                <wp:simplePos x="0" y="0"/>
                <wp:positionH relativeFrom="column">
                  <wp:posOffset>2402662</wp:posOffset>
                </wp:positionH>
                <wp:positionV relativeFrom="paragraph">
                  <wp:posOffset>783565</wp:posOffset>
                </wp:positionV>
                <wp:extent cx="238836" cy="143302"/>
                <wp:effectExtent l="0" t="0" r="27940" b="28575"/>
                <wp:wrapNone/>
                <wp:docPr id="2912" name="矩形 2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36" cy="143302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5C7A23" id="矩形 2912" o:spid="_x0000_s1026" style="position:absolute;margin-left:189.2pt;margin-top:61.7pt;width:18.8pt;height:11.3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" filled="f" strokecolor="#4bacc6 [3208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>
                <wp:simplePos x="0" y="0"/>
                <wp:positionH relativeFrom="column">
                  <wp:posOffset>2242439</wp:posOffset>
                </wp:positionH>
                <wp:positionV relativeFrom="paragraph">
                  <wp:posOffset>58978</wp:posOffset>
                </wp:positionV>
                <wp:extent cx="238836" cy="143302"/>
                <wp:effectExtent l="0" t="0" r="27940" b="28575"/>
                <wp:wrapNone/>
                <wp:docPr id="2911" name="矩形 2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36" cy="143302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633715" id="矩形 2911" o:spid="_x0000_s1026" style="position:absolute;margin-left:176.55pt;margin-top:4.65pt;width:18.8pt;height:11.3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" filled="f" strokecolor="#4bacc6 [3208]" strokeweight="2pt"/>
            </w:pict>
          </mc:Fallback>
        </mc:AlternateContent>
      </w:r>
      <w:r w:rsidR="007128E8">
        <w:rPr>
          <w:noProof/>
        </w:rPr>
        <w:drawing>
          <wp:inline distT="0" distB="0" distL="0" distR="0" wp14:anchorId="0904F7DC" wp14:editId="0E2B76F3">
            <wp:extent cx="5760000" cy="1298314"/>
            <wp:effectExtent l="0" t="0" r="0" b="0"/>
            <wp:docPr id="2879" name="圖片 2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29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5FD" w:rsidRDefault="00E955FD" w:rsidP="00634EBE">
      <w:pPr>
        <w:pStyle w:val="a1"/>
      </w:pPr>
      <w:r>
        <w:rPr>
          <w:rFonts w:hint="eastAsia"/>
        </w:rPr>
        <w:t>Clean the Server machine test log(o</w:t>
      </w:r>
      <w:r>
        <w:t>n Server)</w:t>
      </w:r>
    </w:p>
    <w:p w:rsidR="00E955FD" w:rsidRDefault="00E955FD" w:rsidP="00E955FD">
      <w:pPr>
        <w:ind w:left="960"/>
        <w:rPr>
          <w:rFonts w:ascii="Courier New" w:hAnsi="Courier New" w:cs="Courier New"/>
          <w:sz w:val="23"/>
          <w:szCs w:val="23"/>
        </w:rPr>
      </w:pPr>
      <w:proofErr w:type="spellStart"/>
      <w:proofErr w:type="gramStart"/>
      <w:r>
        <w:rPr>
          <w:rFonts w:ascii="Courier New" w:hAnsi="Courier New" w:cs="Courier New"/>
          <w:sz w:val="23"/>
          <w:szCs w:val="23"/>
        </w:rPr>
        <w:lastRenderedPageBreak/>
        <w:t>sudo</w:t>
      </w:r>
      <w:proofErr w:type="spellEnd"/>
      <w:proofErr w:type="gramEnd"/>
      <w:r>
        <w:rPr>
          <w:rFonts w:ascii="Courier New" w:hAnsi="Courier New" w:cs="Courier New"/>
          <w:sz w:val="23"/>
          <w:szCs w:val="23"/>
        </w:rPr>
        <w:t xml:space="preserve"> </w:t>
      </w:r>
      <w:proofErr w:type="spellStart"/>
      <w:r>
        <w:rPr>
          <w:rFonts w:ascii="Courier New" w:hAnsi="Courier New" w:cs="Courier New"/>
          <w:sz w:val="23"/>
          <w:szCs w:val="23"/>
        </w:rPr>
        <w:t>rm</w:t>
      </w:r>
      <w:proofErr w:type="spellEnd"/>
      <w:r>
        <w:rPr>
          <w:rFonts w:ascii="Courier New" w:hAnsi="Courier New" w:cs="Courier New"/>
          <w:sz w:val="23"/>
          <w:szCs w:val="23"/>
        </w:rPr>
        <w:t xml:space="preserve"> </w:t>
      </w:r>
      <w:r>
        <w:rPr>
          <w:rFonts w:ascii="Lucida Console" w:hAnsi="Lucida Console" w:cs="Lucida Console"/>
          <w:kern w:val="0"/>
        </w:rPr>
        <w:t>/</w:t>
      </w:r>
      <w:proofErr w:type="spellStart"/>
      <w:r>
        <w:rPr>
          <w:rFonts w:ascii="Lucida Console" w:hAnsi="Lucida Console" w:cs="Lucida Console"/>
          <w:kern w:val="0"/>
        </w:rPr>
        <w:t>var</w:t>
      </w:r>
      <w:proofErr w:type="spellEnd"/>
      <w:r>
        <w:rPr>
          <w:rFonts w:ascii="Lucida Console" w:hAnsi="Lucida Console" w:cs="Lucida Console"/>
          <w:kern w:val="0"/>
        </w:rPr>
        <w:t>/</w:t>
      </w:r>
      <w:proofErr w:type="spellStart"/>
      <w:r>
        <w:rPr>
          <w:rFonts w:ascii="Lucida Console" w:hAnsi="Lucida Console" w:cs="Lucida Console"/>
          <w:kern w:val="0"/>
        </w:rPr>
        <w:t>tmp</w:t>
      </w:r>
      <w:proofErr w:type="spellEnd"/>
      <w:r>
        <w:rPr>
          <w:rFonts w:ascii="Lucida Console" w:hAnsi="Lucida Console" w:cs="Lucida Console"/>
          <w:kern w:val="0"/>
        </w:rPr>
        <w:t>/test-</w:t>
      </w:r>
      <w:proofErr w:type="spellStart"/>
      <w:r>
        <w:rPr>
          <w:rFonts w:ascii="Lucida Console" w:hAnsi="Lucida Console" w:cs="Lucida Console"/>
          <w:kern w:val="0"/>
        </w:rPr>
        <w:t>pci</w:t>
      </w:r>
      <w:proofErr w:type="spellEnd"/>
      <w:r>
        <w:rPr>
          <w:rFonts w:ascii="Lucida Console" w:hAnsi="Lucida Console" w:cs="Lucida Console"/>
          <w:kern w:val="0"/>
        </w:rPr>
        <w:t>-</w:t>
      </w:r>
      <w:proofErr w:type="spellStart"/>
      <w:r>
        <w:rPr>
          <w:rFonts w:ascii="Lucida Console" w:hAnsi="Lucida Console" w:cs="Lucida Console"/>
          <w:kern w:val="0"/>
        </w:rPr>
        <w:t>conf</w:t>
      </w:r>
      <w:proofErr w:type="spellEnd"/>
      <w:r>
        <w:rPr>
          <w:rFonts w:ascii="Lucida Console" w:hAnsi="Lucida Console" w:cs="Lucida Console"/>
          <w:kern w:val="0"/>
        </w:rPr>
        <w:t>/</w:t>
      </w:r>
      <w:proofErr w:type="spellStart"/>
      <w:r>
        <w:rPr>
          <w:rFonts w:ascii="Lucida Console" w:hAnsi="Lucida Console" w:cs="Lucida Console"/>
          <w:kern w:val="0"/>
        </w:rPr>
        <w:t>prev</w:t>
      </w:r>
      <w:proofErr w:type="spellEnd"/>
      <w:r>
        <w:rPr>
          <w:rFonts w:ascii="Lucida Console" w:hAnsi="Lucida Console" w:cs="Lucida Console"/>
          <w:kern w:val="0"/>
        </w:rPr>
        <w:t>-logs/*</w:t>
      </w:r>
    </w:p>
    <w:p w:rsidR="00E955FD" w:rsidRPr="00E955FD" w:rsidRDefault="00E955FD" w:rsidP="00E955FD">
      <w:pPr>
        <w:ind w:left="960"/>
      </w:pPr>
      <w:proofErr w:type="spellStart"/>
      <w:proofErr w:type="gramStart"/>
      <w:r>
        <w:rPr>
          <w:rFonts w:ascii="Courier New" w:hAnsi="Courier New" w:cs="Courier New"/>
          <w:sz w:val="23"/>
          <w:szCs w:val="23"/>
        </w:rPr>
        <w:t>sudo</w:t>
      </w:r>
      <w:proofErr w:type="spellEnd"/>
      <w:proofErr w:type="gramEnd"/>
      <w:r>
        <w:rPr>
          <w:rFonts w:ascii="Courier New" w:hAnsi="Courier New" w:cs="Courier New"/>
          <w:sz w:val="23"/>
          <w:szCs w:val="23"/>
        </w:rPr>
        <w:t xml:space="preserve"> </w:t>
      </w:r>
      <w:proofErr w:type="spellStart"/>
      <w:r>
        <w:rPr>
          <w:rFonts w:ascii="Courier New" w:hAnsi="Courier New" w:cs="Courier New"/>
          <w:sz w:val="23"/>
          <w:szCs w:val="23"/>
        </w:rPr>
        <w:t>rm</w:t>
      </w:r>
      <w:proofErr w:type="spellEnd"/>
      <w:r>
        <w:rPr>
          <w:rFonts w:ascii="Courier New" w:hAnsi="Courier New" w:cs="Courier New"/>
          <w:sz w:val="23"/>
          <w:szCs w:val="23"/>
        </w:rPr>
        <w:t xml:space="preserve"> </w:t>
      </w:r>
      <w:r>
        <w:rPr>
          <w:rFonts w:ascii="Lucida Console" w:hAnsi="Lucida Console" w:cs="Lucida Console"/>
          <w:kern w:val="0"/>
        </w:rPr>
        <w:t>/</w:t>
      </w:r>
      <w:proofErr w:type="spellStart"/>
      <w:r>
        <w:rPr>
          <w:rFonts w:ascii="Lucida Console" w:hAnsi="Lucida Console" w:cs="Lucida Console"/>
          <w:kern w:val="0"/>
        </w:rPr>
        <w:t>var</w:t>
      </w:r>
      <w:proofErr w:type="spellEnd"/>
      <w:r>
        <w:rPr>
          <w:rFonts w:ascii="Lucida Console" w:hAnsi="Lucida Console" w:cs="Lucida Console"/>
          <w:kern w:val="0"/>
        </w:rPr>
        <w:t>/</w:t>
      </w:r>
      <w:proofErr w:type="spellStart"/>
      <w:r>
        <w:rPr>
          <w:rFonts w:ascii="Lucida Console" w:hAnsi="Lucida Console" w:cs="Lucida Console"/>
          <w:kern w:val="0"/>
        </w:rPr>
        <w:t>tmp</w:t>
      </w:r>
      <w:proofErr w:type="spellEnd"/>
      <w:r>
        <w:rPr>
          <w:rFonts w:ascii="Lucida Console" w:hAnsi="Lucida Console" w:cs="Lucida Console"/>
          <w:kern w:val="0"/>
        </w:rPr>
        <w:t>/test-</w:t>
      </w:r>
      <w:proofErr w:type="spellStart"/>
      <w:r>
        <w:rPr>
          <w:rFonts w:ascii="Lucida Console" w:hAnsi="Lucida Console" w:cs="Lucida Console"/>
          <w:kern w:val="0"/>
        </w:rPr>
        <w:t>pci</w:t>
      </w:r>
      <w:proofErr w:type="spellEnd"/>
      <w:r>
        <w:rPr>
          <w:rFonts w:ascii="Lucida Console" w:hAnsi="Lucida Console" w:cs="Lucida Console"/>
          <w:kern w:val="0"/>
        </w:rPr>
        <w:t>-</w:t>
      </w:r>
      <w:proofErr w:type="spellStart"/>
      <w:r>
        <w:rPr>
          <w:rFonts w:ascii="Lucida Console" w:hAnsi="Lucida Console" w:cs="Lucida Console"/>
          <w:kern w:val="0"/>
        </w:rPr>
        <w:t>conf</w:t>
      </w:r>
      <w:proofErr w:type="spellEnd"/>
      <w:r>
        <w:rPr>
          <w:rFonts w:ascii="Lucida Console" w:hAnsi="Lucida Console" w:cs="Lucida Console"/>
          <w:kern w:val="0"/>
        </w:rPr>
        <w:t>/log/*</w:t>
      </w:r>
    </w:p>
    <w:p w:rsidR="00F30FC1" w:rsidRDefault="00F30FC1" w:rsidP="00634EBE">
      <w:pPr>
        <w:pStyle w:val="a1"/>
      </w:pPr>
      <w:proofErr w:type="spellStart"/>
      <w:r>
        <w:rPr>
          <w:rFonts w:hint="eastAsia"/>
        </w:rPr>
        <w:t>P</w:t>
      </w:r>
      <w:r>
        <w:t>CIe</w:t>
      </w:r>
      <w:proofErr w:type="spellEnd"/>
      <w:r>
        <w:t xml:space="preserve"> test for L4 all 14GB RAM (on Server)</w:t>
      </w:r>
    </w:p>
    <w:p w:rsidR="00695318" w:rsidRDefault="00666401" w:rsidP="00666401">
      <w:pPr>
        <w:ind w:left="480" w:firstLine="480"/>
      </w:pPr>
      <w:r>
        <w:rPr>
          <w:rFonts w:hint="eastAsia"/>
        </w:rPr>
        <w:t xml:space="preserve">Note: </w:t>
      </w:r>
    </w:p>
    <w:p w:rsidR="00695318" w:rsidRDefault="00695318" w:rsidP="00666401">
      <w:pPr>
        <w:ind w:left="480" w:firstLine="480"/>
      </w:pPr>
      <w:r w:rsidRPr="00695318">
        <w:rPr>
          <w:color w:val="FF0000"/>
        </w:rPr>
        <w:t xml:space="preserve">1. Power </w:t>
      </w:r>
      <w:r w:rsidRPr="00695318">
        <w:rPr>
          <w:rFonts w:hint="eastAsia"/>
          <w:color w:val="FF0000"/>
        </w:rPr>
        <w:t>o</w:t>
      </w:r>
      <w:r w:rsidRPr="00695318">
        <w:rPr>
          <w:color w:val="FF0000"/>
        </w:rPr>
        <w:t>ff/</w:t>
      </w:r>
      <w:proofErr w:type="gramStart"/>
      <w:r w:rsidRPr="00695318">
        <w:rPr>
          <w:color w:val="FF0000"/>
        </w:rPr>
        <w:t>on</w:t>
      </w:r>
      <w:r>
        <w:rPr>
          <w:rFonts w:hint="eastAsia"/>
          <w:color w:val="FF0000"/>
        </w:rPr>
        <w:t>(</w:t>
      </w:r>
      <w:proofErr w:type="gramEnd"/>
      <w:r>
        <w:rPr>
          <w:rFonts w:hint="eastAsia"/>
          <w:color w:val="FF0000"/>
        </w:rPr>
        <w:t>or re-boot)</w:t>
      </w:r>
      <w:r w:rsidRPr="00695318">
        <w:rPr>
          <w:color w:val="FF0000"/>
        </w:rPr>
        <w:t xml:space="preserve"> the Server and </w:t>
      </w:r>
      <w:r w:rsidR="00EE16C8">
        <w:rPr>
          <w:color w:val="FF0000"/>
        </w:rPr>
        <w:t>DUT</w:t>
      </w:r>
      <w:r w:rsidRPr="00695318">
        <w:rPr>
          <w:color w:val="FF0000"/>
        </w:rPr>
        <w:t xml:space="preserve"> before this test.</w:t>
      </w:r>
    </w:p>
    <w:p w:rsidR="00666401" w:rsidRDefault="00695318" w:rsidP="00666401">
      <w:pPr>
        <w:ind w:left="480" w:firstLine="480"/>
        <w:rPr>
          <w:rFonts w:ascii="Calibri" w:hAnsi="Calibri" w:cs="Calibri"/>
        </w:rPr>
      </w:pPr>
      <w:r>
        <w:rPr>
          <w:rFonts w:ascii="Calibri" w:hAnsi="Calibri" w:cs="Calibri"/>
        </w:rPr>
        <w:t xml:space="preserve">2. </w:t>
      </w:r>
      <w:r w:rsidR="00666401">
        <w:rPr>
          <w:rFonts w:ascii="Calibri" w:hAnsi="Calibri" w:cs="Calibri" w:hint="eastAsia"/>
        </w:rPr>
        <w:t xml:space="preserve">Only </w:t>
      </w:r>
      <w:r w:rsidR="00666401">
        <w:rPr>
          <w:rFonts w:ascii="Calibri" w:hAnsi="Calibri" w:cs="Calibri"/>
        </w:rPr>
        <w:t>first</w:t>
      </w:r>
      <w:r w:rsidR="00666401">
        <w:rPr>
          <w:rFonts w:ascii="Calibri" w:hAnsi="Calibri" w:cs="Calibri" w:hint="eastAsia"/>
        </w:rPr>
        <w:t xml:space="preserve"> </w:t>
      </w:r>
      <w:r w:rsidR="00666401">
        <w:rPr>
          <w:rFonts w:ascii="Calibri" w:hAnsi="Calibri" w:cs="Calibri"/>
        </w:rPr>
        <w:t>5</w:t>
      </w:r>
      <w:r w:rsidR="00666401">
        <w:rPr>
          <w:rFonts w:ascii="Calibri" w:hAnsi="Calibri" w:cs="Calibri" w:hint="eastAsia"/>
        </w:rPr>
        <w:t xml:space="preserve"> </w:t>
      </w:r>
      <w:r w:rsidR="00666401">
        <w:rPr>
          <w:rFonts w:ascii="Calibri" w:hAnsi="Calibri" w:cs="Calibri"/>
        </w:rPr>
        <w:t>boards</w:t>
      </w:r>
      <w:r w:rsidR="00666401">
        <w:rPr>
          <w:rFonts w:ascii="Calibri" w:hAnsi="Calibri" w:cs="Calibri" w:hint="eastAsia"/>
        </w:rPr>
        <w:t xml:space="preserve"> </w:t>
      </w:r>
      <w:r w:rsidR="00666401">
        <w:rPr>
          <w:rFonts w:ascii="Calibri" w:hAnsi="Calibri" w:cs="Calibri"/>
        </w:rPr>
        <w:t>must</w:t>
      </w:r>
      <w:r w:rsidR="00666401">
        <w:rPr>
          <w:rFonts w:ascii="Calibri" w:hAnsi="Calibri" w:cs="Calibri" w:hint="eastAsia"/>
        </w:rPr>
        <w:t xml:space="preserve"> </w:t>
      </w:r>
      <w:r w:rsidR="00666401">
        <w:rPr>
          <w:rFonts w:ascii="Calibri" w:hAnsi="Calibri" w:cs="Calibri"/>
        </w:rPr>
        <w:t>run</w:t>
      </w:r>
      <w:r w:rsidR="00666401">
        <w:rPr>
          <w:rFonts w:ascii="Calibri" w:hAnsi="Calibri" w:cs="Calibri" w:hint="eastAsia"/>
        </w:rPr>
        <w:t xml:space="preserve"> </w:t>
      </w:r>
      <w:r w:rsidR="00666401">
        <w:rPr>
          <w:rFonts w:ascii="Calibri" w:hAnsi="Calibri" w:cs="Calibri"/>
        </w:rPr>
        <w:t>this item.</w:t>
      </w:r>
    </w:p>
    <w:p w:rsidR="00A2354D" w:rsidRPr="00666401" w:rsidRDefault="00A2354D" w:rsidP="00666401">
      <w:pPr>
        <w:ind w:left="480" w:firstLine="480"/>
      </w:pPr>
      <w:r>
        <w:rPr>
          <w:rFonts w:ascii="Calibri" w:hAnsi="Calibri" w:cs="Calibri"/>
        </w:rPr>
        <w:t>3. The test program version is 1.4.57</w:t>
      </w:r>
    </w:p>
    <w:p w:rsidR="00F30FC1" w:rsidRPr="0006441E" w:rsidRDefault="00F30FC1" w:rsidP="00F30FC1">
      <w:pPr>
        <w:ind w:left="960"/>
      </w:pPr>
      <w:proofErr w:type="gramStart"/>
      <w:r w:rsidRPr="0006441E">
        <w:t>cd</w:t>
      </w:r>
      <w:proofErr w:type="gramEnd"/>
      <w:r w:rsidRPr="0006441E">
        <w:t xml:space="preserve"> /</w:t>
      </w:r>
      <w:proofErr w:type="spellStart"/>
      <w:r w:rsidRPr="0006441E">
        <w:t>usr</w:t>
      </w:r>
      <w:proofErr w:type="spellEnd"/>
      <w:r w:rsidRPr="0006441E">
        <w:t>/local/bin/</w:t>
      </w:r>
    </w:p>
    <w:p w:rsidR="00F30FC1" w:rsidRDefault="00F30FC1" w:rsidP="00F30FC1">
      <w:pPr>
        <w:ind w:left="960"/>
        <w:rPr>
          <w:sz w:val="23"/>
          <w:szCs w:val="23"/>
        </w:rPr>
      </w:pPr>
      <w:proofErr w:type="spellStart"/>
      <w:proofErr w:type="gramStart"/>
      <w:r>
        <w:rPr>
          <w:sz w:val="23"/>
          <w:szCs w:val="23"/>
        </w:rPr>
        <w:t>sudo</w:t>
      </w:r>
      <w:proofErr w:type="spellEnd"/>
      <w:proofErr w:type="gramEnd"/>
      <w:r>
        <w:rPr>
          <w:sz w:val="23"/>
          <w:szCs w:val="23"/>
        </w:rPr>
        <w:t xml:space="preserve"> ./dialog-menu</w:t>
      </w:r>
    </w:p>
    <w:p w:rsidR="00F30FC1" w:rsidRDefault="00F30FC1" w:rsidP="00F30FC1">
      <w:pPr>
        <w:ind w:left="960"/>
        <w:rPr>
          <w:sz w:val="23"/>
          <w:szCs w:val="23"/>
        </w:rPr>
      </w:pPr>
      <w:r>
        <w:rPr>
          <w:rFonts w:hint="eastAsia"/>
          <w:sz w:val="23"/>
          <w:szCs w:val="23"/>
        </w:rPr>
        <w:t>The below scree will be popped up, then press Enter.</w:t>
      </w:r>
      <w:r w:rsidR="00A2354D" w:rsidRPr="00A2354D">
        <w:rPr>
          <w:noProof/>
        </w:rPr>
        <w:t xml:space="preserve"> </w:t>
      </w:r>
    </w:p>
    <w:p w:rsidR="00F30FC1" w:rsidRDefault="00A2354D" w:rsidP="00F30FC1">
      <w:pPr>
        <w:ind w:left="960"/>
        <w:rPr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>
                <wp:simplePos x="0" y="0"/>
                <wp:positionH relativeFrom="column">
                  <wp:posOffset>4228465</wp:posOffset>
                </wp:positionH>
                <wp:positionV relativeFrom="paragraph">
                  <wp:posOffset>81915</wp:posOffset>
                </wp:positionV>
                <wp:extent cx="914400" cy="330200"/>
                <wp:effectExtent l="0" t="0" r="19685" b="12700"/>
                <wp:wrapNone/>
                <wp:docPr id="2842" name="文字方塊 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0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61E4" w:rsidRDefault="00A761E4">
                            <w:r>
                              <w:rPr>
                                <w:rFonts w:hint="eastAsia"/>
                              </w:rPr>
                              <w:t>1.4.57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842" o:spid="_x0000_s1222" type="#_x0000_t202" style="position:absolute;left:0;text-align:left;margin-left:332.95pt;margin-top:6.45pt;width:1in;height:26pt;z-index:2536048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" fillcolor="white [3201]" strokecolor="#9bbb59 [3206]" strokeweight="2pt">
                <v:textbox>
                  <w:txbxContent>
                    <w:p w:rsidR="00A761E4" w:rsidRDefault="00A761E4">
                      <w:r>
                        <w:rPr>
                          <w:rFonts w:hint="eastAsia"/>
                        </w:rPr>
                        <w:t>1.4.57</w:t>
                      </w:r>
                    </w:p>
                  </w:txbxContent>
                </v:textbox>
              </v:shape>
            </w:pict>
          </mc:Fallback>
        </mc:AlternateContent>
      </w:r>
      <w:r w:rsidR="004028C0" w:rsidRPr="004028C0">
        <w:rPr>
          <w:noProof/>
        </w:rPr>
        <w:t xml:space="preserve"> </w:t>
      </w:r>
      <w:r w:rsidR="004028C0">
        <w:rPr>
          <w:noProof/>
        </w:rPr>
        <w:drawing>
          <wp:inline distT="0" distB="0" distL="0" distR="0" wp14:anchorId="1FF8DDD7" wp14:editId="61C49356">
            <wp:extent cx="4320000" cy="2352207"/>
            <wp:effectExtent l="0" t="0" r="4445" b="0"/>
            <wp:docPr id="2877" name="圖片 2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5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C1" w:rsidRDefault="00F30FC1" w:rsidP="00F30FC1">
      <w:pPr>
        <w:ind w:left="960"/>
        <w:rPr>
          <w:sz w:val="23"/>
          <w:szCs w:val="23"/>
        </w:rPr>
      </w:pPr>
      <w:r>
        <w:rPr>
          <w:sz w:val="23"/>
          <w:szCs w:val="23"/>
        </w:rPr>
        <w:t>Choose DRAM L4 Tests</w:t>
      </w:r>
    </w:p>
    <w:p w:rsidR="00F30FC1" w:rsidRDefault="00A2354D" w:rsidP="00F30FC1">
      <w:pPr>
        <w:ind w:left="9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4DA199F8" wp14:editId="4B9C9EA0">
                <wp:simplePos x="0" y="0"/>
                <wp:positionH relativeFrom="column">
                  <wp:posOffset>3917950</wp:posOffset>
                </wp:positionH>
                <wp:positionV relativeFrom="paragraph">
                  <wp:posOffset>82550</wp:posOffset>
                </wp:positionV>
                <wp:extent cx="914400" cy="330200"/>
                <wp:effectExtent l="0" t="0" r="19685" b="12700"/>
                <wp:wrapNone/>
                <wp:docPr id="2843" name="文字方塊 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0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61E4" w:rsidRDefault="00A761E4" w:rsidP="00A2354D">
                            <w:r>
                              <w:rPr>
                                <w:rFonts w:hint="eastAsia"/>
                              </w:rPr>
                              <w:t>1.4.57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199F8" id="文字方塊 2843" o:spid="_x0000_s1223" type="#_x0000_t202" style="position:absolute;left:0;text-align:left;margin-left:308.5pt;margin-top:6.5pt;width:1in;height:26pt;z-index:253606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" fillcolor="white [3201]" strokecolor="#9bbb59 [3206]" strokeweight="2pt">
                <v:textbox>
                  <w:txbxContent>
                    <w:p w:rsidR="00A761E4" w:rsidRDefault="00A761E4" w:rsidP="00A2354D">
                      <w:r>
                        <w:rPr>
                          <w:rFonts w:hint="eastAsia"/>
                        </w:rPr>
                        <w:t>1.4.57</w:t>
                      </w:r>
                    </w:p>
                  </w:txbxContent>
                </v:textbox>
              </v:shape>
            </w:pict>
          </mc:Fallback>
        </mc:AlternateContent>
      </w:r>
      <w:r w:rsidR="004028C0">
        <w:rPr>
          <w:noProof/>
        </w:rPr>
        <w:drawing>
          <wp:inline distT="0" distB="0" distL="0" distR="0" wp14:anchorId="2427D0BB" wp14:editId="0DD9E4F1">
            <wp:extent cx="4320000" cy="2342893"/>
            <wp:effectExtent l="0" t="0" r="4445" b="635"/>
            <wp:docPr id="2919" name="圖片 2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C1" w:rsidRPr="00CB01AE" w:rsidRDefault="00F30FC1" w:rsidP="00F30FC1">
      <w:pPr>
        <w:ind w:left="960"/>
        <w:rPr>
          <w:sz w:val="23"/>
          <w:szCs w:val="23"/>
        </w:rPr>
      </w:pPr>
      <w:r>
        <w:rPr>
          <w:sz w:val="23"/>
          <w:szCs w:val="23"/>
        </w:rPr>
        <w:t>Choose DRAM PS-High Access (R/W) tests</w:t>
      </w:r>
    </w:p>
    <w:p w:rsidR="00F30FC1" w:rsidRDefault="00A2354D" w:rsidP="00F30FC1">
      <w:pPr>
        <w:ind w:left="9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4DA199F8" wp14:editId="4B9C9EA0">
                <wp:simplePos x="0" y="0"/>
                <wp:positionH relativeFrom="column">
                  <wp:posOffset>3937000</wp:posOffset>
                </wp:positionH>
                <wp:positionV relativeFrom="paragraph">
                  <wp:posOffset>57150</wp:posOffset>
                </wp:positionV>
                <wp:extent cx="914400" cy="330200"/>
                <wp:effectExtent l="0" t="0" r="19685" b="12700"/>
                <wp:wrapNone/>
                <wp:docPr id="2844" name="文字方塊 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0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61E4" w:rsidRDefault="00A761E4" w:rsidP="00A2354D">
                            <w:r>
                              <w:rPr>
                                <w:rFonts w:hint="eastAsia"/>
                              </w:rPr>
                              <w:t>1.4.57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199F8" id="文字方塊 2844" o:spid="_x0000_s1224" type="#_x0000_t202" style="position:absolute;left:0;text-align:left;margin-left:310pt;margin-top:4.5pt;width:1in;height:26pt;z-index:2536089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" fillcolor="white [3201]" strokecolor="#9bbb59 [3206]" strokeweight="2pt">
                <v:textbox>
                  <w:txbxContent>
                    <w:p w:rsidR="00A761E4" w:rsidRDefault="00A761E4" w:rsidP="00A2354D">
                      <w:r>
                        <w:rPr>
                          <w:rFonts w:hint="eastAsia"/>
                        </w:rPr>
                        <w:t>1.4.57</w:t>
                      </w:r>
                    </w:p>
                  </w:txbxContent>
                </v:textbox>
              </v:shape>
            </w:pict>
          </mc:Fallback>
        </mc:AlternateContent>
      </w:r>
      <w:r w:rsidR="004028C0">
        <w:rPr>
          <w:noProof/>
        </w:rPr>
        <w:drawing>
          <wp:inline distT="0" distB="0" distL="0" distR="0" wp14:anchorId="04286217" wp14:editId="2990DC50">
            <wp:extent cx="4320000" cy="2356441"/>
            <wp:effectExtent l="0" t="0" r="4445" b="6350"/>
            <wp:docPr id="2920" name="圖片 2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5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C1" w:rsidRPr="0006441E" w:rsidRDefault="00F30FC1" w:rsidP="00F30FC1">
      <w:pPr>
        <w:ind w:left="960"/>
        <w:rPr>
          <w:sz w:val="23"/>
          <w:szCs w:val="23"/>
        </w:rPr>
      </w:pPr>
      <w:r>
        <w:rPr>
          <w:sz w:val="23"/>
          <w:szCs w:val="23"/>
        </w:rPr>
        <w:t>Choose 14GB Tests</w:t>
      </w:r>
    </w:p>
    <w:p w:rsidR="00F30FC1" w:rsidRDefault="00A2354D" w:rsidP="00F30FC1">
      <w:pPr>
        <w:ind w:left="9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55C0FBEC" wp14:editId="678D6B97">
                <wp:simplePos x="0" y="0"/>
                <wp:positionH relativeFrom="column">
                  <wp:posOffset>4044950</wp:posOffset>
                </wp:positionH>
                <wp:positionV relativeFrom="paragraph">
                  <wp:posOffset>63500</wp:posOffset>
                </wp:positionV>
                <wp:extent cx="914400" cy="330200"/>
                <wp:effectExtent l="0" t="0" r="19685" b="12700"/>
                <wp:wrapNone/>
                <wp:docPr id="2846" name="文字方塊 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0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61E4" w:rsidRDefault="00A761E4" w:rsidP="00A2354D">
                            <w:r>
                              <w:rPr>
                                <w:rFonts w:hint="eastAsia"/>
                              </w:rPr>
                              <w:t>1.4.57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0FBEC" id="文字方塊 2846" o:spid="_x0000_s1225" type="#_x0000_t202" style="position:absolute;left:0;text-align:left;margin-left:318.5pt;margin-top:5pt;width:1in;height:26pt;z-index:253611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" fillcolor="white [3201]" strokecolor="#9bbb59 [3206]" strokeweight="2pt">
                <v:textbox>
                  <w:txbxContent>
                    <w:p w:rsidR="00A761E4" w:rsidRDefault="00A761E4" w:rsidP="00A2354D">
                      <w:r>
                        <w:rPr>
                          <w:rFonts w:hint="eastAsia"/>
                        </w:rPr>
                        <w:t>1.4.57</w:t>
                      </w:r>
                    </w:p>
                  </w:txbxContent>
                </v:textbox>
              </v:shape>
            </w:pict>
          </mc:Fallback>
        </mc:AlternateContent>
      </w:r>
      <w:r w:rsidR="004028C0">
        <w:rPr>
          <w:noProof/>
        </w:rPr>
        <w:drawing>
          <wp:inline distT="0" distB="0" distL="0" distR="0" wp14:anchorId="493CC130" wp14:editId="6240921C">
            <wp:extent cx="4320000" cy="2347550"/>
            <wp:effectExtent l="0" t="0" r="4445" b="0"/>
            <wp:docPr id="2921" name="圖片 2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C1" w:rsidRDefault="00F30FC1" w:rsidP="00F30FC1">
      <w:pPr>
        <w:ind w:left="960"/>
      </w:pPr>
      <w:r>
        <w:rPr>
          <w:rFonts w:hint="eastAsia"/>
        </w:rPr>
        <w:t xml:space="preserve">If the test is pass, then </w:t>
      </w:r>
      <w:r>
        <w:t xml:space="preserve">you will see </w:t>
      </w:r>
      <w:r>
        <w:rPr>
          <w:rFonts w:hint="eastAsia"/>
        </w:rPr>
        <w:t>the below message.</w:t>
      </w:r>
    </w:p>
    <w:p w:rsidR="00F30FC1" w:rsidRDefault="00F30FC1" w:rsidP="00F30FC1">
      <w:pPr>
        <w:ind w:left="9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3760C815" wp14:editId="16E89736">
                <wp:simplePos x="0" y="0"/>
                <wp:positionH relativeFrom="column">
                  <wp:posOffset>614680</wp:posOffset>
                </wp:positionH>
                <wp:positionV relativeFrom="paragraph">
                  <wp:posOffset>1702435</wp:posOffset>
                </wp:positionV>
                <wp:extent cx="2238498" cy="118753"/>
                <wp:effectExtent l="0" t="0" r="28575" b="14605"/>
                <wp:wrapNone/>
                <wp:docPr id="2936" name="矩形 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498" cy="11875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345D70" id="矩形 2936" o:spid="_x0000_s1026" style="position:absolute;margin-left:48.4pt;margin-top:134.05pt;width:176.25pt;height:9.35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" filled="f" strokecolor="#9bbb59 [3206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3FDB454" wp14:editId="66FBDFD1">
            <wp:extent cx="4320000" cy="1947042"/>
            <wp:effectExtent l="0" t="0" r="4445" b="0"/>
            <wp:docPr id="2942" name="圖片 2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94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FC1" w:rsidRDefault="00F30FC1" w:rsidP="00F30FC1">
      <w:pPr>
        <w:ind w:left="960"/>
      </w:pPr>
      <w:r w:rsidRPr="0006441E">
        <w:t>When all tests are completed and before you start new tests, you should clear all log files on the host server machine:</w:t>
      </w:r>
    </w:p>
    <w:p w:rsidR="002D22E3" w:rsidRDefault="002D22E3" w:rsidP="00F30FC1">
      <w:pPr>
        <w:ind w:left="960"/>
      </w:pPr>
    </w:p>
    <w:p w:rsidR="002D22E3" w:rsidRDefault="002D22E3" w:rsidP="00F30FC1">
      <w:pPr>
        <w:ind w:left="960"/>
      </w:pPr>
    </w:p>
    <w:p w:rsidR="002D22E3" w:rsidRDefault="002D22E3" w:rsidP="00F30FC1">
      <w:pPr>
        <w:ind w:left="960"/>
      </w:pPr>
    </w:p>
    <w:p w:rsidR="002D22E3" w:rsidRDefault="002D22E3" w:rsidP="00F30FC1">
      <w:pPr>
        <w:ind w:left="960"/>
      </w:pPr>
    </w:p>
    <w:p w:rsidR="00F30FC1" w:rsidRDefault="00A2354D" w:rsidP="00F30FC1">
      <w:pPr>
        <w:ind w:left="9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47407551" wp14:editId="0EE173EE">
                <wp:simplePos x="0" y="0"/>
                <wp:positionH relativeFrom="column">
                  <wp:posOffset>4368800</wp:posOffset>
                </wp:positionH>
                <wp:positionV relativeFrom="paragraph">
                  <wp:posOffset>63500</wp:posOffset>
                </wp:positionV>
                <wp:extent cx="914400" cy="330200"/>
                <wp:effectExtent l="0" t="0" r="19685" b="12700"/>
                <wp:wrapNone/>
                <wp:docPr id="2881" name="文字方塊 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0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61E4" w:rsidRDefault="00A761E4" w:rsidP="00A2354D">
                            <w:r>
                              <w:rPr>
                                <w:rFonts w:hint="eastAsia"/>
                              </w:rPr>
                              <w:t>1.4.57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07551" id="文字方塊 2881" o:spid="_x0000_s1226" type="#_x0000_t202" style="position:absolute;left:0;text-align:left;margin-left:344pt;margin-top:5pt;width:1in;height:26pt;z-index:253613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" fillcolor="white [3201]" strokecolor="#9bbb59 [3206]" strokeweight="2pt">
                <v:textbox>
                  <w:txbxContent>
                    <w:p w:rsidR="00A761E4" w:rsidRDefault="00A761E4" w:rsidP="00A2354D">
                      <w:r>
                        <w:rPr>
                          <w:rFonts w:hint="eastAsia"/>
                        </w:rPr>
                        <w:t>1.4.57</w:t>
                      </w:r>
                    </w:p>
                  </w:txbxContent>
                </v:textbox>
              </v:shape>
            </w:pict>
          </mc:Fallback>
        </mc:AlternateContent>
      </w:r>
      <w:r w:rsidR="004028C0">
        <w:rPr>
          <w:noProof/>
        </w:rPr>
        <w:drawing>
          <wp:inline distT="0" distB="0" distL="0" distR="0" wp14:anchorId="01A85E16" wp14:editId="3B4F6FE3">
            <wp:extent cx="4320000" cy="2345433"/>
            <wp:effectExtent l="0" t="0" r="4445" b="0"/>
            <wp:docPr id="2922" name="圖片 2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E3" w:rsidRDefault="00A2354D" w:rsidP="00F30FC1">
      <w:pPr>
        <w:ind w:left="9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545AEFFF" wp14:editId="3FB5E26D">
                <wp:simplePos x="0" y="0"/>
                <wp:positionH relativeFrom="column">
                  <wp:posOffset>3937000</wp:posOffset>
                </wp:positionH>
                <wp:positionV relativeFrom="paragraph">
                  <wp:posOffset>95250</wp:posOffset>
                </wp:positionV>
                <wp:extent cx="914400" cy="330200"/>
                <wp:effectExtent l="0" t="0" r="19685" b="12700"/>
                <wp:wrapNone/>
                <wp:docPr id="2882" name="文字方塊 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0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61E4" w:rsidRDefault="00A761E4" w:rsidP="00A2354D">
                            <w:r>
                              <w:rPr>
                                <w:rFonts w:hint="eastAsia"/>
                              </w:rPr>
                              <w:t>1.4.57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AEFFF" id="文字方塊 2882" o:spid="_x0000_s1227" type="#_x0000_t202" style="position:absolute;left:0;text-align:left;margin-left:310pt;margin-top:7.5pt;width:1in;height:26pt;z-index:2536151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" fillcolor="white [3201]" strokecolor="#9bbb59 [3206]" strokeweight="2pt">
                <v:textbox>
                  <w:txbxContent>
                    <w:p w:rsidR="00A761E4" w:rsidRDefault="00A761E4" w:rsidP="00A2354D">
                      <w:r>
                        <w:rPr>
                          <w:rFonts w:hint="eastAsia"/>
                        </w:rPr>
                        <w:t>1.4.57</w:t>
                      </w:r>
                    </w:p>
                  </w:txbxContent>
                </v:textbox>
              </v:shape>
            </w:pict>
          </mc:Fallback>
        </mc:AlternateContent>
      </w:r>
      <w:r w:rsidR="004028C0">
        <w:rPr>
          <w:noProof/>
        </w:rPr>
        <w:drawing>
          <wp:inline distT="0" distB="0" distL="0" distR="0" wp14:anchorId="016F867E" wp14:editId="544BF18F">
            <wp:extent cx="4320000" cy="2334426"/>
            <wp:effectExtent l="0" t="0" r="4445" b="8890"/>
            <wp:docPr id="2923" name="圖片 2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F5" w:rsidRDefault="006D6CF5" w:rsidP="006D6CF5">
      <w:pPr>
        <w:pStyle w:val="Default"/>
        <w:ind w:left="480" w:firstLine="480"/>
        <w:rPr>
          <w:sz w:val="23"/>
          <w:szCs w:val="23"/>
        </w:rPr>
      </w:pPr>
      <w:r>
        <w:rPr>
          <w:sz w:val="23"/>
          <w:szCs w:val="23"/>
        </w:rPr>
        <w:t xml:space="preserve">Select </w:t>
      </w:r>
      <w:r>
        <w:rPr>
          <w:rFonts w:ascii="Courier New" w:hAnsi="Courier New" w:cs="Courier New"/>
          <w:sz w:val="23"/>
          <w:szCs w:val="23"/>
        </w:rPr>
        <w:t>Clear All Logs from /</w:t>
      </w:r>
      <w:proofErr w:type="spellStart"/>
      <w:r>
        <w:rPr>
          <w:rFonts w:ascii="Courier New" w:hAnsi="Courier New" w:cs="Courier New"/>
          <w:sz w:val="23"/>
          <w:szCs w:val="23"/>
        </w:rPr>
        <w:t>var</w:t>
      </w:r>
      <w:proofErr w:type="spellEnd"/>
      <w:r>
        <w:rPr>
          <w:rFonts w:ascii="Courier New" w:hAnsi="Courier New" w:cs="Courier New"/>
          <w:sz w:val="23"/>
          <w:szCs w:val="23"/>
        </w:rPr>
        <w:t>/</w:t>
      </w:r>
      <w:proofErr w:type="spellStart"/>
      <w:r>
        <w:rPr>
          <w:rFonts w:ascii="Courier New" w:hAnsi="Courier New" w:cs="Courier New"/>
          <w:sz w:val="23"/>
          <w:szCs w:val="23"/>
        </w:rPr>
        <w:t>tmp</w:t>
      </w:r>
      <w:proofErr w:type="spellEnd"/>
      <w:r>
        <w:rPr>
          <w:rFonts w:ascii="Courier New" w:hAnsi="Courier New" w:cs="Courier New"/>
          <w:sz w:val="23"/>
          <w:szCs w:val="23"/>
        </w:rPr>
        <w:t>/test-</w:t>
      </w:r>
      <w:proofErr w:type="spellStart"/>
      <w:r>
        <w:rPr>
          <w:rFonts w:ascii="Courier New" w:hAnsi="Courier New" w:cs="Courier New"/>
          <w:sz w:val="23"/>
          <w:szCs w:val="23"/>
        </w:rPr>
        <w:t>pci</w:t>
      </w:r>
      <w:proofErr w:type="spellEnd"/>
      <w:r>
        <w:rPr>
          <w:rFonts w:ascii="Courier New" w:hAnsi="Courier New" w:cs="Courier New"/>
          <w:sz w:val="23"/>
          <w:szCs w:val="23"/>
        </w:rPr>
        <w:t>-</w:t>
      </w:r>
      <w:proofErr w:type="spellStart"/>
      <w:r>
        <w:rPr>
          <w:rFonts w:ascii="Courier New" w:hAnsi="Courier New" w:cs="Courier New"/>
          <w:sz w:val="23"/>
          <w:szCs w:val="23"/>
        </w:rPr>
        <w:t>conf</w:t>
      </w:r>
      <w:proofErr w:type="spellEnd"/>
      <w:r>
        <w:rPr>
          <w:rFonts w:ascii="Courier New" w:hAnsi="Courier New" w:cs="Courier New"/>
          <w:sz w:val="23"/>
          <w:szCs w:val="23"/>
        </w:rPr>
        <w:t>-/</w:t>
      </w:r>
      <w:proofErr w:type="spellStart"/>
      <w:r>
        <w:rPr>
          <w:rFonts w:ascii="Courier New" w:hAnsi="Courier New" w:cs="Courier New"/>
          <w:sz w:val="23"/>
          <w:szCs w:val="23"/>
        </w:rPr>
        <w:t>prev</w:t>
      </w:r>
      <w:proofErr w:type="spellEnd"/>
      <w:r>
        <w:rPr>
          <w:rFonts w:ascii="Courier New" w:hAnsi="Courier New" w:cs="Courier New"/>
          <w:sz w:val="23"/>
          <w:szCs w:val="23"/>
        </w:rPr>
        <w:t>-logs</w:t>
      </w:r>
      <w:r>
        <w:rPr>
          <w:sz w:val="23"/>
          <w:szCs w:val="23"/>
        </w:rPr>
        <w:t xml:space="preserve">. </w:t>
      </w:r>
    </w:p>
    <w:p w:rsidR="00B8422E" w:rsidRDefault="00A2354D" w:rsidP="00F30FC1">
      <w:pPr>
        <w:ind w:left="9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617152" behindDoc="0" locked="0" layoutInCell="1" allowOverlap="1" wp14:anchorId="47407551" wp14:editId="0EE173EE">
                <wp:simplePos x="0" y="0"/>
                <wp:positionH relativeFrom="margin">
                  <wp:posOffset>4166870</wp:posOffset>
                </wp:positionH>
                <wp:positionV relativeFrom="paragraph">
                  <wp:posOffset>88900</wp:posOffset>
                </wp:positionV>
                <wp:extent cx="914400" cy="330200"/>
                <wp:effectExtent l="0" t="0" r="19685" b="12700"/>
                <wp:wrapNone/>
                <wp:docPr id="2883" name="文字方塊 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0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61E4" w:rsidRDefault="00A761E4" w:rsidP="00A2354D">
                            <w:r>
                              <w:rPr>
                                <w:rFonts w:hint="eastAsia"/>
                              </w:rPr>
                              <w:t>1.4.57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07551" id="文字方塊 2883" o:spid="_x0000_s1228" type="#_x0000_t202" style="position:absolute;left:0;text-align:left;margin-left:328.1pt;margin-top:7pt;width:1in;height:26pt;z-index:2536171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" fillcolor="white [3201]" strokecolor="#9bbb59 [3206]" strokeweight="2pt">
                <v:textbox>
                  <w:txbxContent>
                    <w:p w:rsidR="00A761E4" w:rsidRDefault="00A761E4" w:rsidP="00A2354D">
                      <w:r>
                        <w:rPr>
                          <w:rFonts w:hint="eastAsia"/>
                        </w:rPr>
                        <w:t>1.4.57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28C0">
        <w:rPr>
          <w:noProof/>
        </w:rPr>
        <w:drawing>
          <wp:inline distT="0" distB="0" distL="0" distR="0" wp14:anchorId="09226A0E" wp14:editId="124E12E2">
            <wp:extent cx="4320000" cy="2336966"/>
            <wp:effectExtent l="0" t="0" r="4445" b="6350"/>
            <wp:docPr id="2924" name="圖片 2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E3" w:rsidRDefault="002D22E3" w:rsidP="00F30FC1">
      <w:pPr>
        <w:ind w:left="960"/>
      </w:pPr>
    </w:p>
    <w:p w:rsidR="00F30FC1" w:rsidRDefault="002D22E3" w:rsidP="00F30FC1">
      <w:pPr>
        <w:pStyle w:val="Default"/>
        <w:ind w:left="480" w:firstLine="480"/>
        <w:rPr>
          <w:sz w:val="23"/>
          <w:szCs w:val="23"/>
        </w:rPr>
      </w:pPr>
      <w:r>
        <w:rPr>
          <w:noProof/>
        </w:rPr>
        <w:drawing>
          <wp:inline distT="0" distB="0" distL="0" distR="0" wp14:anchorId="3C31E513" wp14:editId="07224023">
            <wp:extent cx="4320000" cy="967908"/>
            <wp:effectExtent l="0" t="0" r="4445" b="3810"/>
            <wp:docPr id="2956" name="圖片 2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C1" w:rsidRDefault="00F30FC1" w:rsidP="00F30FC1">
      <w:pPr>
        <w:pStyle w:val="Default"/>
        <w:ind w:left="480" w:firstLine="480"/>
        <w:rPr>
          <w:sz w:val="23"/>
          <w:szCs w:val="23"/>
        </w:rPr>
      </w:pPr>
    </w:p>
    <w:p w:rsidR="006D6CF5" w:rsidRDefault="006D6CF5" w:rsidP="00F30FC1">
      <w:pPr>
        <w:pStyle w:val="Default"/>
        <w:ind w:left="480" w:firstLine="480"/>
        <w:rPr>
          <w:sz w:val="23"/>
          <w:szCs w:val="23"/>
        </w:rPr>
      </w:pPr>
      <w:r>
        <w:rPr>
          <w:noProof/>
        </w:rPr>
        <w:drawing>
          <wp:inline distT="0" distB="0" distL="0" distR="0" wp14:anchorId="15F0350C" wp14:editId="4F0A2063">
            <wp:extent cx="4320000" cy="2830184"/>
            <wp:effectExtent l="0" t="0" r="4445" b="8890"/>
            <wp:docPr id="2925" name="圖片 2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3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2E" w:rsidRDefault="00B8422E" w:rsidP="00634EBE">
      <w:pPr>
        <w:pStyle w:val="a1"/>
      </w:pPr>
      <w:proofErr w:type="spellStart"/>
      <w:r>
        <w:rPr>
          <w:rFonts w:hint="eastAsia"/>
        </w:rPr>
        <w:t>P</w:t>
      </w:r>
      <w:r>
        <w:t>CIe</w:t>
      </w:r>
      <w:proofErr w:type="spellEnd"/>
      <w:r>
        <w:t xml:space="preserve"> test for L4 512MB test (on Server)</w:t>
      </w:r>
    </w:p>
    <w:p w:rsidR="00B8422E" w:rsidRDefault="00B8422E" w:rsidP="00B8422E">
      <w:pPr>
        <w:ind w:left="480" w:firstLine="480"/>
      </w:pPr>
      <w:r>
        <w:rPr>
          <w:rFonts w:hint="eastAsia"/>
        </w:rPr>
        <w:t xml:space="preserve">Note: </w:t>
      </w:r>
    </w:p>
    <w:p w:rsidR="00B8422E" w:rsidRDefault="00B8422E" w:rsidP="00B8422E">
      <w:pPr>
        <w:ind w:left="480" w:firstLine="480"/>
      </w:pPr>
      <w:r w:rsidRPr="00695318">
        <w:rPr>
          <w:color w:val="FF0000"/>
        </w:rPr>
        <w:t xml:space="preserve">1. Power </w:t>
      </w:r>
      <w:r w:rsidRPr="00695318">
        <w:rPr>
          <w:rFonts w:hint="eastAsia"/>
          <w:color w:val="FF0000"/>
        </w:rPr>
        <w:t>o</w:t>
      </w:r>
      <w:r w:rsidRPr="00695318">
        <w:rPr>
          <w:color w:val="FF0000"/>
        </w:rPr>
        <w:t>ff/</w:t>
      </w:r>
      <w:proofErr w:type="gramStart"/>
      <w:r w:rsidRPr="00695318">
        <w:rPr>
          <w:color w:val="FF0000"/>
        </w:rPr>
        <w:t>on</w:t>
      </w:r>
      <w:r>
        <w:rPr>
          <w:rFonts w:hint="eastAsia"/>
          <w:color w:val="FF0000"/>
        </w:rPr>
        <w:t>(</w:t>
      </w:r>
      <w:proofErr w:type="gramEnd"/>
      <w:r>
        <w:rPr>
          <w:rFonts w:hint="eastAsia"/>
          <w:color w:val="FF0000"/>
        </w:rPr>
        <w:t>or re-boot)</w:t>
      </w:r>
      <w:r w:rsidRPr="00695318">
        <w:rPr>
          <w:color w:val="FF0000"/>
        </w:rPr>
        <w:t xml:space="preserve"> the Server and </w:t>
      </w:r>
      <w:r>
        <w:rPr>
          <w:color w:val="FF0000"/>
        </w:rPr>
        <w:t>DUT</w:t>
      </w:r>
      <w:r w:rsidRPr="00695318">
        <w:rPr>
          <w:color w:val="FF0000"/>
        </w:rPr>
        <w:t xml:space="preserve"> before this test.</w:t>
      </w:r>
    </w:p>
    <w:p w:rsidR="00B8422E" w:rsidRPr="0006441E" w:rsidRDefault="00B8422E" w:rsidP="00B8422E">
      <w:pPr>
        <w:ind w:left="960"/>
      </w:pPr>
      <w:proofErr w:type="gramStart"/>
      <w:r w:rsidRPr="0006441E">
        <w:t>cd</w:t>
      </w:r>
      <w:proofErr w:type="gramEnd"/>
      <w:r w:rsidRPr="0006441E">
        <w:t xml:space="preserve"> /</w:t>
      </w:r>
      <w:proofErr w:type="spellStart"/>
      <w:r w:rsidRPr="0006441E">
        <w:t>usr</w:t>
      </w:r>
      <w:proofErr w:type="spellEnd"/>
      <w:r w:rsidRPr="0006441E">
        <w:t>/local/bin/</w:t>
      </w:r>
    </w:p>
    <w:p w:rsidR="00B8422E" w:rsidRDefault="00B8422E" w:rsidP="00B8422E">
      <w:pPr>
        <w:ind w:left="960"/>
        <w:rPr>
          <w:sz w:val="23"/>
          <w:szCs w:val="23"/>
        </w:rPr>
      </w:pPr>
      <w:proofErr w:type="spellStart"/>
      <w:proofErr w:type="gramStart"/>
      <w:r>
        <w:rPr>
          <w:sz w:val="23"/>
          <w:szCs w:val="23"/>
        </w:rPr>
        <w:t>sudo</w:t>
      </w:r>
      <w:proofErr w:type="spellEnd"/>
      <w:proofErr w:type="gramEnd"/>
      <w:r>
        <w:rPr>
          <w:sz w:val="23"/>
          <w:szCs w:val="23"/>
        </w:rPr>
        <w:t xml:space="preserve"> ./dialog-menu</w:t>
      </w:r>
    </w:p>
    <w:p w:rsidR="00B8422E" w:rsidRDefault="00B8422E" w:rsidP="00B8422E">
      <w:pPr>
        <w:ind w:left="960"/>
        <w:rPr>
          <w:sz w:val="23"/>
          <w:szCs w:val="23"/>
        </w:rPr>
      </w:pPr>
      <w:r>
        <w:rPr>
          <w:rFonts w:hint="eastAsia"/>
          <w:sz w:val="23"/>
          <w:szCs w:val="23"/>
        </w:rPr>
        <w:t>The below scree will be popped up, then press Enter.</w:t>
      </w:r>
    </w:p>
    <w:p w:rsidR="00B8422E" w:rsidRDefault="00A2354D" w:rsidP="00B8422E">
      <w:pPr>
        <w:ind w:left="960"/>
        <w:rPr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619200" behindDoc="0" locked="0" layoutInCell="1" allowOverlap="1" wp14:anchorId="6D171988" wp14:editId="2A3B5BF0">
                <wp:simplePos x="0" y="0"/>
                <wp:positionH relativeFrom="margin">
                  <wp:posOffset>4165600</wp:posOffset>
                </wp:positionH>
                <wp:positionV relativeFrom="paragraph">
                  <wp:posOffset>101600</wp:posOffset>
                </wp:positionV>
                <wp:extent cx="914400" cy="330200"/>
                <wp:effectExtent l="0" t="0" r="19685" b="12700"/>
                <wp:wrapNone/>
                <wp:docPr id="2886" name="文字方塊 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0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61E4" w:rsidRDefault="00A761E4" w:rsidP="00A2354D">
                            <w:r>
                              <w:rPr>
                                <w:rFonts w:hint="eastAsia"/>
                              </w:rPr>
                              <w:t>1.4.57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71988" id="文字方塊 2886" o:spid="_x0000_s1229" type="#_x0000_t202" style="position:absolute;left:0;text-align:left;margin-left:328pt;margin-top:8pt;width:1in;height:26pt;z-index:2536192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" fillcolor="white [3201]" strokecolor="#9bbb59 [3206]" strokeweight="2pt">
                <v:textbox>
                  <w:txbxContent>
                    <w:p w:rsidR="00A761E4" w:rsidRDefault="00A761E4" w:rsidP="00A2354D">
                      <w:r>
                        <w:rPr>
                          <w:rFonts w:hint="eastAsia"/>
                        </w:rPr>
                        <w:t>1.4.57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6CF5">
        <w:rPr>
          <w:noProof/>
        </w:rPr>
        <w:drawing>
          <wp:inline distT="0" distB="0" distL="0" distR="0" wp14:anchorId="038C0FBC" wp14:editId="2F444C68">
            <wp:extent cx="4320000" cy="2352207"/>
            <wp:effectExtent l="0" t="0" r="4445" b="0"/>
            <wp:docPr id="2926" name="圖片 2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5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2E" w:rsidRDefault="00B8422E" w:rsidP="00B8422E">
      <w:pPr>
        <w:ind w:left="960"/>
        <w:rPr>
          <w:sz w:val="23"/>
          <w:szCs w:val="23"/>
        </w:rPr>
      </w:pPr>
      <w:r>
        <w:rPr>
          <w:sz w:val="23"/>
          <w:szCs w:val="23"/>
        </w:rPr>
        <w:t>Choose DRAM L4 Tests</w:t>
      </w:r>
    </w:p>
    <w:p w:rsidR="00B8422E" w:rsidRDefault="00A2354D" w:rsidP="00B8422E">
      <w:pPr>
        <w:ind w:left="9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6D171988" wp14:editId="2A3B5BF0">
                <wp:simplePos x="0" y="0"/>
                <wp:positionH relativeFrom="margin">
                  <wp:posOffset>3917315</wp:posOffset>
                </wp:positionH>
                <wp:positionV relativeFrom="paragraph">
                  <wp:posOffset>81915</wp:posOffset>
                </wp:positionV>
                <wp:extent cx="914400" cy="330200"/>
                <wp:effectExtent l="0" t="0" r="19685" b="12700"/>
                <wp:wrapNone/>
                <wp:docPr id="2887" name="文字方塊 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0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61E4" w:rsidRDefault="00A761E4" w:rsidP="00A2354D">
                            <w:r>
                              <w:rPr>
                                <w:rFonts w:hint="eastAsia"/>
                              </w:rPr>
                              <w:t>1.4.57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71988" id="文字方塊 2887" o:spid="_x0000_s1230" type="#_x0000_t202" style="position:absolute;left:0;text-align:left;margin-left:308.45pt;margin-top:6.45pt;width:1in;height:26pt;z-index:2536212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" fillcolor="white [3201]" strokecolor="#9bbb59 [3206]" strokeweight="2pt">
                <v:textbox>
                  <w:txbxContent>
                    <w:p w:rsidR="00A761E4" w:rsidRDefault="00A761E4" w:rsidP="00A2354D">
                      <w:r>
                        <w:rPr>
                          <w:rFonts w:hint="eastAsia"/>
                        </w:rPr>
                        <w:t>1.4.57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6CF5">
        <w:rPr>
          <w:noProof/>
        </w:rPr>
        <w:drawing>
          <wp:inline distT="0" distB="0" distL="0" distR="0" wp14:anchorId="0C08E83C" wp14:editId="4CC209FB">
            <wp:extent cx="4320000" cy="2342893"/>
            <wp:effectExtent l="0" t="0" r="4445" b="635"/>
            <wp:docPr id="2927" name="圖片 2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2E" w:rsidRDefault="00B8422E" w:rsidP="00B8422E">
      <w:pPr>
        <w:ind w:left="960"/>
        <w:rPr>
          <w:sz w:val="23"/>
          <w:szCs w:val="23"/>
        </w:rPr>
      </w:pPr>
      <w:r>
        <w:rPr>
          <w:sz w:val="23"/>
          <w:szCs w:val="23"/>
        </w:rPr>
        <w:t>Choose DRAM PS-High Access (R/W) tests</w:t>
      </w:r>
    </w:p>
    <w:p w:rsidR="006D6CF5" w:rsidRPr="00CB01AE" w:rsidRDefault="00A2354D" w:rsidP="00B8422E">
      <w:pPr>
        <w:ind w:left="960"/>
        <w:rPr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6D171988" wp14:editId="2A3B5BF0">
                <wp:simplePos x="0" y="0"/>
                <wp:positionH relativeFrom="margin">
                  <wp:posOffset>3968750</wp:posOffset>
                </wp:positionH>
                <wp:positionV relativeFrom="paragraph">
                  <wp:posOffset>76200</wp:posOffset>
                </wp:positionV>
                <wp:extent cx="914400" cy="330200"/>
                <wp:effectExtent l="0" t="0" r="19685" b="12700"/>
                <wp:wrapNone/>
                <wp:docPr id="2888" name="文字方塊 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0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61E4" w:rsidRDefault="00A761E4" w:rsidP="00A2354D">
                            <w:r>
                              <w:rPr>
                                <w:rFonts w:hint="eastAsia"/>
                              </w:rPr>
                              <w:t>1.4.57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71988" id="文字方塊 2888" o:spid="_x0000_s1231" type="#_x0000_t202" style="position:absolute;left:0;text-align:left;margin-left:312.5pt;margin-top:6pt;width:1in;height:26pt;z-index:2536232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" fillcolor="white [3201]" strokecolor="#9bbb59 [3206]" strokeweight="2pt">
                <v:textbox>
                  <w:txbxContent>
                    <w:p w:rsidR="00A761E4" w:rsidRDefault="00A761E4" w:rsidP="00A2354D">
                      <w:r>
                        <w:rPr>
                          <w:rFonts w:hint="eastAsia"/>
                        </w:rPr>
                        <w:t>1.4.57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6CF5">
        <w:rPr>
          <w:noProof/>
        </w:rPr>
        <w:drawing>
          <wp:inline distT="0" distB="0" distL="0" distR="0" wp14:anchorId="7CE1A72E" wp14:editId="77D79621">
            <wp:extent cx="4320000" cy="2356441"/>
            <wp:effectExtent l="0" t="0" r="4445" b="6350"/>
            <wp:docPr id="2928" name="圖片 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5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2E" w:rsidRDefault="006D6CF5" w:rsidP="00B8422E">
      <w:pPr>
        <w:ind w:left="960"/>
        <w:rPr>
          <w:sz w:val="23"/>
          <w:szCs w:val="23"/>
        </w:rPr>
      </w:pPr>
      <w:r>
        <w:rPr>
          <w:sz w:val="23"/>
          <w:szCs w:val="23"/>
        </w:rPr>
        <w:t>Choos</w:t>
      </w:r>
      <w:r w:rsidR="000A4D65">
        <w:rPr>
          <w:rFonts w:hint="eastAsia"/>
          <w:sz w:val="23"/>
          <w:szCs w:val="23"/>
        </w:rPr>
        <w:t>ing</w:t>
      </w:r>
      <w:r>
        <w:rPr>
          <w:sz w:val="23"/>
          <w:szCs w:val="23"/>
        </w:rPr>
        <w:t xml:space="preserve"> 512MB</w:t>
      </w:r>
      <w:r w:rsidR="00B8422E">
        <w:rPr>
          <w:sz w:val="23"/>
          <w:szCs w:val="23"/>
        </w:rPr>
        <w:t xml:space="preserve"> Tests</w:t>
      </w:r>
    </w:p>
    <w:p w:rsidR="006D6CF5" w:rsidRPr="0006441E" w:rsidRDefault="00A2354D" w:rsidP="00B8422E">
      <w:pPr>
        <w:ind w:left="960"/>
        <w:rPr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625344" behindDoc="0" locked="0" layoutInCell="1" allowOverlap="1" wp14:anchorId="6D171988" wp14:editId="2A3B5BF0">
                <wp:simplePos x="0" y="0"/>
                <wp:positionH relativeFrom="margin">
                  <wp:posOffset>4381500</wp:posOffset>
                </wp:positionH>
                <wp:positionV relativeFrom="paragraph">
                  <wp:posOffset>63500</wp:posOffset>
                </wp:positionV>
                <wp:extent cx="914400" cy="330200"/>
                <wp:effectExtent l="0" t="0" r="19685" b="12700"/>
                <wp:wrapNone/>
                <wp:docPr id="2889" name="文字方塊 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0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61E4" w:rsidRDefault="00A761E4" w:rsidP="00A2354D">
                            <w:r>
                              <w:rPr>
                                <w:rFonts w:hint="eastAsia"/>
                              </w:rPr>
                              <w:t>1.4.57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71988" id="文字方塊 2889" o:spid="_x0000_s1232" type="#_x0000_t202" style="position:absolute;left:0;text-align:left;margin-left:345pt;margin-top:5pt;width:1in;height:26pt;z-index:25362534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" fillcolor="white [3201]" strokecolor="#9bbb59 [3206]" strokeweight="2pt">
                <v:textbox>
                  <w:txbxContent>
                    <w:p w:rsidR="00A761E4" w:rsidRDefault="00A761E4" w:rsidP="00A2354D">
                      <w:r>
                        <w:rPr>
                          <w:rFonts w:hint="eastAsia"/>
                        </w:rPr>
                        <w:t>1.4.57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6CF5">
        <w:rPr>
          <w:noProof/>
        </w:rPr>
        <w:drawing>
          <wp:inline distT="0" distB="0" distL="0" distR="0" wp14:anchorId="03B651D0" wp14:editId="331EF9FE">
            <wp:extent cx="4320000" cy="2352207"/>
            <wp:effectExtent l="0" t="0" r="4445" b="0"/>
            <wp:docPr id="2929" name="圖片 2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5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2E" w:rsidRDefault="00B8422E" w:rsidP="00B8422E">
      <w:pPr>
        <w:ind w:left="960"/>
      </w:pPr>
      <w:r>
        <w:rPr>
          <w:rFonts w:hint="eastAsia"/>
        </w:rPr>
        <w:t xml:space="preserve">If the test is pass, then </w:t>
      </w:r>
      <w:r>
        <w:t xml:space="preserve">you will see </w:t>
      </w:r>
      <w:r>
        <w:rPr>
          <w:rFonts w:hint="eastAsia"/>
        </w:rPr>
        <w:t>the below message.</w:t>
      </w:r>
    </w:p>
    <w:p w:rsidR="00B8422E" w:rsidRDefault="00B8422E" w:rsidP="00B8422E">
      <w:pPr>
        <w:ind w:left="96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3596AE88" wp14:editId="70B2760A">
                <wp:simplePos x="0" y="0"/>
                <wp:positionH relativeFrom="column">
                  <wp:posOffset>614680</wp:posOffset>
                </wp:positionH>
                <wp:positionV relativeFrom="paragraph">
                  <wp:posOffset>1702435</wp:posOffset>
                </wp:positionV>
                <wp:extent cx="2238498" cy="118753"/>
                <wp:effectExtent l="0" t="0" r="28575" b="14605"/>
                <wp:wrapNone/>
                <wp:docPr id="2959" name="矩形 2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498" cy="11875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C8F4FA" id="矩形 2959" o:spid="_x0000_s1026" style="position:absolute;margin-left:48.4pt;margin-top:134.05pt;width:176.25pt;height:9.35pt;z-index:2535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" filled="f" strokecolor="#9bbb59 [3206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9674749" wp14:editId="5A26737D">
            <wp:extent cx="4320000" cy="1947042"/>
            <wp:effectExtent l="0" t="0" r="4445" b="0"/>
            <wp:docPr id="2964" name="圖片 2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94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CF5" w:rsidRDefault="006D6CF5" w:rsidP="006D6CF5">
      <w:pPr>
        <w:ind w:left="960"/>
      </w:pPr>
      <w:r w:rsidRPr="0006441E">
        <w:t>When all tests are completed and before you start new tests, you should clear all log files on the host server machine:</w:t>
      </w:r>
    </w:p>
    <w:p w:rsidR="006D6CF5" w:rsidRDefault="006D6CF5" w:rsidP="006D6CF5">
      <w:pPr>
        <w:ind w:left="960"/>
      </w:pPr>
    </w:p>
    <w:p w:rsidR="006D6CF5" w:rsidRDefault="00A2354D" w:rsidP="006D6CF5">
      <w:pPr>
        <w:ind w:left="9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6D171988" wp14:editId="2A3B5BF0">
                <wp:simplePos x="0" y="0"/>
                <wp:positionH relativeFrom="margin">
                  <wp:posOffset>4406900</wp:posOffset>
                </wp:positionH>
                <wp:positionV relativeFrom="paragraph">
                  <wp:posOffset>69850</wp:posOffset>
                </wp:positionV>
                <wp:extent cx="914400" cy="330200"/>
                <wp:effectExtent l="0" t="0" r="19685" b="12700"/>
                <wp:wrapNone/>
                <wp:docPr id="2890" name="文字方塊 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0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61E4" w:rsidRDefault="00A761E4" w:rsidP="00A2354D">
                            <w:r>
                              <w:rPr>
                                <w:rFonts w:hint="eastAsia"/>
                              </w:rPr>
                              <w:t>1.4.57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71988" id="文字方塊 2890" o:spid="_x0000_s1233" type="#_x0000_t202" style="position:absolute;left:0;text-align:left;margin-left:347pt;margin-top:5.5pt;width:1in;height:26pt;z-index:25362739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" fillcolor="white [3201]" strokecolor="#9bbb59 [3206]" strokeweight="2pt">
                <v:textbox>
                  <w:txbxContent>
                    <w:p w:rsidR="00A761E4" w:rsidRDefault="00A761E4" w:rsidP="00A2354D">
                      <w:r>
                        <w:rPr>
                          <w:rFonts w:hint="eastAsia"/>
                        </w:rPr>
                        <w:t>1.4.57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6CF5">
        <w:rPr>
          <w:noProof/>
        </w:rPr>
        <w:drawing>
          <wp:inline distT="0" distB="0" distL="0" distR="0" wp14:anchorId="0C6BEDEF" wp14:editId="23939D3A">
            <wp:extent cx="4320000" cy="2345433"/>
            <wp:effectExtent l="0" t="0" r="4445" b="0"/>
            <wp:docPr id="2935" name="圖片 2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F5" w:rsidRDefault="00A2354D" w:rsidP="006D6CF5">
      <w:pPr>
        <w:ind w:left="9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629440" behindDoc="0" locked="0" layoutInCell="1" allowOverlap="1" wp14:anchorId="6D171988" wp14:editId="2A3B5BF0">
                <wp:simplePos x="0" y="0"/>
                <wp:positionH relativeFrom="margin">
                  <wp:posOffset>3968750</wp:posOffset>
                </wp:positionH>
                <wp:positionV relativeFrom="paragraph">
                  <wp:posOffset>88900</wp:posOffset>
                </wp:positionV>
                <wp:extent cx="914400" cy="330200"/>
                <wp:effectExtent l="0" t="0" r="19685" b="12700"/>
                <wp:wrapNone/>
                <wp:docPr id="2891" name="文字方塊 2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0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61E4" w:rsidRDefault="00A761E4" w:rsidP="00A2354D">
                            <w:r>
                              <w:rPr>
                                <w:rFonts w:hint="eastAsia"/>
                              </w:rPr>
                              <w:t>1.4.57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71988" id="文字方塊 2891" o:spid="_x0000_s1234" type="#_x0000_t202" style="position:absolute;left:0;text-align:left;margin-left:312.5pt;margin-top:7pt;width:1in;height:26pt;z-index:2536294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" fillcolor="white [3201]" strokecolor="#9bbb59 [3206]" strokeweight="2pt">
                <v:textbox>
                  <w:txbxContent>
                    <w:p w:rsidR="00A761E4" w:rsidRDefault="00A761E4" w:rsidP="00A2354D">
                      <w:r>
                        <w:rPr>
                          <w:rFonts w:hint="eastAsia"/>
                        </w:rPr>
                        <w:t>1.4.57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6CF5">
        <w:rPr>
          <w:noProof/>
        </w:rPr>
        <w:drawing>
          <wp:inline distT="0" distB="0" distL="0" distR="0" wp14:anchorId="710384C5" wp14:editId="2F097D71">
            <wp:extent cx="4320000" cy="2334426"/>
            <wp:effectExtent l="0" t="0" r="4445" b="8890"/>
            <wp:docPr id="2937" name="圖片 2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F5" w:rsidRDefault="006D6CF5" w:rsidP="006D6CF5">
      <w:pPr>
        <w:pStyle w:val="Default"/>
        <w:ind w:left="480" w:firstLine="480"/>
        <w:rPr>
          <w:sz w:val="23"/>
          <w:szCs w:val="23"/>
        </w:rPr>
      </w:pPr>
      <w:r>
        <w:rPr>
          <w:sz w:val="23"/>
          <w:szCs w:val="23"/>
        </w:rPr>
        <w:t xml:space="preserve">Select </w:t>
      </w:r>
      <w:r>
        <w:rPr>
          <w:rFonts w:ascii="Courier New" w:hAnsi="Courier New" w:cs="Courier New"/>
          <w:sz w:val="23"/>
          <w:szCs w:val="23"/>
        </w:rPr>
        <w:t>Clear All Logs from /</w:t>
      </w:r>
      <w:proofErr w:type="spellStart"/>
      <w:r>
        <w:rPr>
          <w:rFonts w:ascii="Courier New" w:hAnsi="Courier New" w:cs="Courier New"/>
          <w:sz w:val="23"/>
          <w:szCs w:val="23"/>
        </w:rPr>
        <w:t>var</w:t>
      </w:r>
      <w:proofErr w:type="spellEnd"/>
      <w:r>
        <w:rPr>
          <w:rFonts w:ascii="Courier New" w:hAnsi="Courier New" w:cs="Courier New"/>
          <w:sz w:val="23"/>
          <w:szCs w:val="23"/>
        </w:rPr>
        <w:t>/</w:t>
      </w:r>
      <w:proofErr w:type="spellStart"/>
      <w:r>
        <w:rPr>
          <w:rFonts w:ascii="Courier New" w:hAnsi="Courier New" w:cs="Courier New"/>
          <w:sz w:val="23"/>
          <w:szCs w:val="23"/>
        </w:rPr>
        <w:t>tmp</w:t>
      </w:r>
      <w:proofErr w:type="spellEnd"/>
      <w:r>
        <w:rPr>
          <w:rFonts w:ascii="Courier New" w:hAnsi="Courier New" w:cs="Courier New"/>
          <w:sz w:val="23"/>
          <w:szCs w:val="23"/>
        </w:rPr>
        <w:t>/test-</w:t>
      </w:r>
      <w:proofErr w:type="spellStart"/>
      <w:r>
        <w:rPr>
          <w:rFonts w:ascii="Courier New" w:hAnsi="Courier New" w:cs="Courier New"/>
          <w:sz w:val="23"/>
          <w:szCs w:val="23"/>
        </w:rPr>
        <w:t>pci</w:t>
      </w:r>
      <w:proofErr w:type="spellEnd"/>
      <w:r>
        <w:rPr>
          <w:rFonts w:ascii="Courier New" w:hAnsi="Courier New" w:cs="Courier New"/>
          <w:sz w:val="23"/>
          <w:szCs w:val="23"/>
        </w:rPr>
        <w:t>-</w:t>
      </w:r>
      <w:proofErr w:type="spellStart"/>
      <w:r>
        <w:rPr>
          <w:rFonts w:ascii="Courier New" w:hAnsi="Courier New" w:cs="Courier New"/>
          <w:sz w:val="23"/>
          <w:szCs w:val="23"/>
        </w:rPr>
        <w:t>conf</w:t>
      </w:r>
      <w:proofErr w:type="spellEnd"/>
      <w:r>
        <w:rPr>
          <w:rFonts w:ascii="Courier New" w:hAnsi="Courier New" w:cs="Courier New"/>
          <w:sz w:val="23"/>
          <w:szCs w:val="23"/>
        </w:rPr>
        <w:t>-/</w:t>
      </w:r>
      <w:proofErr w:type="spellStart"/>
      <w:r>
        <w:rPr>
          <w:rFonts w:ascii="Courier New" w:hAnsi="Courier New" w:cs="Courier New"/>
          <w:sz w:val="23"/>
          <w:szCs w:val="23"/>
        </w:rPr>
        <w:t>prev</w:t>
      </w:r>
      <w:proofErr w:type="spellEnd"/>
      <w:r>
        <w:rPr>
          <w:rFonts w:ascii="Courier New" w:hAnsi="Courier New" w:cs="Courier New"/>
          <w:sz w:val="23"/>
          <w:szCs w:val="23"/>
        </w:rPr>
        <w:t>-logs</w:t>
      </w:r>
      <w:r>
        <w:rPr>
          <w:sz w:val="23"/>
          <w:szCs w:val="23"/>
        </w:rPr>
        <w:t xml:space="preserve">. </w:t>
      </w:r>
    </w:p>
    <w:p w:rsidR="006D6CF5" w:rsidRDefault="00A2354D" w:rsidP="006D6CF5">
      <w:pPr>
        <w:ind w:left="9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6D171988" wp14:editId="2A3B5BF0">
                <wp:simplePos x="0" y="0"/>
                <wp:positionH relativeFrom="margin">
                  <wp:posOffset>4165600</wp:posOffset>
                </wp:positionH>
                <wp:positionV relativeFrom="paragraph">
                  <wp:posOffset>95250</wp:posOffset>
                </wp:positionV>
                <wp:extent cx="914400" cy="330200"/>
                <wp:effectExtent l="0" t="0" r="19685" b="12700"/>
                <wp:wrapNone/>
                <wp:docPr id="2892" name="文字方塊 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0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61E4" w:rsidRDefault="00A761E4" w:rsidP="00A2354D">
                            <w:r>
                              <w:rPr>
                                <w:rFonts w:hint="eastAsia"/>
                              </w:rPr>
                              <w:t>1.4.57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71988" id="文字方塊 2892" o:spid="_x0000_s1235" type="#_x0000_t202" style="position:absolute;left:0;text-align:left;margin-left:328pt;margin-top:7.5pt;width:1in;height:26pt;z-index:25363148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" fillcolor="white [3201]" strokecolor="#9bbb59 [3206]" strokeweight="2pt">
                <v:textbox>
                  <w:txbxContent>
                    <w:p w:rsidR="00A761E4" w:rsidRDefault="00A761E4" w:rsidP="00A2354D">
                      <w:r>
                        <w:rPr>
                          <w:rFonts w:hint="eastAsia"/>
                        </w:rPr>
                        <w:t>1.4.57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6CF5">
        <w:rPr>
          <w:noProof/>
        </w:rPr>
        <w:drawing>
          <wp:inline distT="0" distB="0" distL="0" distR="0" wp14:anchorId="1A1E25E7" wp14:editId="11A0DE32">
            <wp:extent cx="4320000" cy="2336966"/>
            <wp:effectExtent l="0" t="0" r="4445" b="6350"/>
            <wp:docPr id="2938" name="圖片 2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F5" w:rsidRDefault="006D6CF5" w:rsidP="006D6CF5">
      <w:pPr>
        <w:ind w:left="960"/>
      </w:pPr>
    </w:p>
    <w:p w:rsidR="006D6CF5" w:rsidRDefault="006D6CF5" w:rsidP="006D6CF5">
      <w:pPr>
        <w:pStyle w:val="Default"/>
        <w:ind w:left="480" w:firstLine="480"/>
        <w:rPr>
          <w:sz w:val="23"/>
          <w:szCs w:val="23"/>
        </w:rPr>
      </w:pPr>
      <w:r>
        <w:rPr>
          <w:noProof/>
        </w:rPr>
        <w:drawing>
          <wp:inline distT="0" distB="0" distL="0" distR="0" wp14:anchorId="6378DE62" wp14:editId="2EF8349D">
            <wp:extent cx="4320000" cy="967908"/>
            <wp:effectExtent l="0" t="0" r="4445" b="3810"/>
            <wp:docPr id="2939" name="圖片 2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F5" w:rsidRDefault="006D6CF5" w:rsidP="006D6CF5">
      <w:pPr>
        <w:pStyle w:val="Default"/>
        <w:ind w:left="480" w:firstLine="480"/>
        <w:rPr>
          <w:sz w:val="23"/>
          <w:szCs w:val="23"/>
        </w:rPr>
      </w:pPr>
    </w:p>
    <w:p w:rsidR="006D6CF5" w:rsidRDefault="006D6CF5" w:rsidP="006D6CF5">
      <w:pPr>
        <w:pStyle w:val="Default"/>
        <w:ind w:left="480" w:firstLine="480"/>
        <w:rPr>
          <w:sz w:val="23"/>
          <w:szCs w:val="23"/>
        </w:rPr>
      </w:pPr>
      <w:r>
        <w:rPr>
          <w:noProof/>
        </w:rPr>
        <w:drawing>
          <wp:inline distT="0" distB="0" distL="0" distR="0" wp14:anchorId="03072ACE" wp14:editId="4501C40D">
            <wp:extent cx="4320000" cy="2830184"/>
            <wp:effectExtent l="0" t="0" r="4445" b="8890"/>
            <wp:docPr id="2940" name="圖片 2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3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F5" w:rsidRDefault="006D6CF5" w:rsidP="00B8422E">
      <w:pPr>
        <w:ind w:left="960"/>
      </w:pPr>
    </w:p>
    <w:p w:rsidR="00DD7F78" w:rsidRDefault="00DD7F78" w:rsidP="00634EBE">
      <w:pPr>
        <w:pStyle w:val="a1"/>
      </w:pPr>
      <w:r w:rsidRPr="00E94E45">
        <w:t>Upgrade to release version</w:t>
      </w:r>
      <w:r>
        <w:t>(on DUT)</w:t>
      </w:r>
    </w:p>
    <w:p w:rsidR="00DD7F78" w:rsidRDefault="00DD7F78" w:rsidP="00DD7F78">
      <w:pPr>
        <w:pStyle w:val="Default"/>
        <w:ind w:left="960"/>
        <w:rPr>
          <w:sz w:val="23"/>
          <w:szCs w:val="23"/>
        </w:rPr>
      </w:pPr>
      <w:r>
        <w:rPr>
          <w:sz w:val="23"/>
          <w:szCs w:val="23"/>
        </w:rPr>
        <w:t xml:space="preserve">When all tests are completed and done with ‘Pass’ status you should upgrade current test GSI-CLI application into last release GSI version. </w:t>
      </w:r>
    </w:p>
    <w:p w:rsidR="00DD7F78" w:rsidRDefault="00DD7F78" w:rsidP="00DD7F78">
      <w:pPr>
        <w:pStyle w:val="Default"/>
        <w:ind w:left="960"/>
        <w:rPr>
          <w:sz w:val="23"/>
          <w:szCs w:val="23"/>
        </w:rPr>
      </w:pPr>
      <w:r w:rsidRPr="00FA3EEE">
        <w:rPr>
          <w:sz w:val="23"/>
          <w:szCs w:val="23"/>
        </w:rPr>
        <w:t>Select option ‘7’ “run Load GSI Release Version Instead Of GSI Tests Version &amp; EXIT”</w:t>
      </w:r>
    </w:p>
    <w:p w:rsidR="00DD7F78" w:rsidRDefault="00DD7F78" w:rsidP="00DD7F78">
      <w:pPr>
        <w:pStyle w:val="Default"/>
        <w:ind w:left="480" w:firstLine="480"/>
      </w:pPr>
      <w:r>
        <w:t xml:space="preserve">Choose ‘1’ to start upgrade to GSI release application </w:t>
      </w:r>
    </w:p>
    <w:p w:rsidR="00DD7F78" w:rsidRDefault="00DD7F78" w:rsidP="00DD7F78">
      <w:pPr>
        <w:pStyle w:val="Default"/>
        <w:ind w:left="480" w:firstLine="480"/>
      </w:pPr>
      <w:r>
        <w:t>Go to directory /run/media and run “upgrade_to_release_ver.sh” script</w:t>
      </w:r>
    </w:p>
    <w:p w:rsidR="00DD7F78" w:rsidRPr="00FA3EEE" w:rsidRDefault="00DD7F78" w:rsidP="00DD7F78">
      <w:pPr>
        <w:pStyle w:val="Default"/>
        <w:ind w:left="480" w:firstLine="480"/>
        <w:rPr>
          <w:sz w:val="23"/>
          <w:szCs w:val="23"/>
        </w:rPr>
      </w:pPr>
      <w:r w:rsidRPr="00FA3EEE">
        <w:rPr>
          <w:sz w:val="23"/>
          <w:szCs w:val="23"/>
        </w:rPr>
        <w:lastRenderedPageBreak/>
        <w:t>Wait until process upgrade will done and power off / power on the board</w:t>
      </w:r>
    </w:p>
    <w:p w:rsidR="00DD7F78" w:rsidRDefault="00DD7F78" w:rsidP="00DD7F78">
      <w:pPr>
        <w:pStyle w:val="Default"/>
        <w:ind w:left="480" w:firstLine="480"/>
        <w:rPr>
          <w:sz w:val="23"/>
          <w:szCs w:val="23"/>
        </w:rPr>
      </w:pPr>
      <w:r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49F7999C" wp14:editId="3ACCCE9D">
                <wp:simplePos x="0" y="0"/>
                <wp:positionH relativeFrom="column">
                  <wp:posOffset>4077706</wp:posOffset>
                </wp:positionH>
                <wp:positionV relativeFrom="paragraph">
                  <wp:posOffset>1448060</wp:posOffset>
                </wp:positionV>
                <wp:extent cx="103439" cy="132402"/>
                <wp:effectExtent l="0" t="0" r="11430" b="20320"/>
                <wp:wrapNone/>
                <wp:docPr id="3017" name="矩形 3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39" cy="13240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03449F" id="矩形 3017" o:spid="_x0000_s1026" style="position:absolute;margin-left:321.1pt;margin-top:114pt;width:8.15pt;height:10.45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" filled="f" strokecolor="#243f60 [1604]" strokeweight="2pt"/>
            </w:pict>
          </mc:Fallback>
        </mc:AlternateContent>
      </w:r>
      <w:r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5E1F27D0" wp14:editId="6C473B0A">
                <wp:simplePos x="0" y="0"/>
                <wp:positionH relativeFrom="column">
                  <wp:posOffset>626406</wp:posOffset>
                </wp:positionH>
                <wp:positionV relativeFrom="paragraph">
                  <wp:posOffset>2000276</wp:posOffset>
                </wp:positionV>
                <wp:extent cx="2205318" cy="132402"/>
                <wp:effectExtent l="0" t="0" r="24130" b="20320"/>
                <wp:wrapNone/>
                <wp:docPr id="3016" name="矩形 3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5318" cy="13240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68335FF" id="矩形 3016" o:spid="_x0000_s1026" style="position:absolute;margin-left:49.3pt;margin-top:157.5pt;width:173.65pt;height:10.45pt;z-index:25357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" filled="f" strokecolor="#243f60 [1604]" strokeweight="2pt"/>
            </w:pict>
          </mc:Fallback>
        </mc:AlternateContent>
      </w:r>
      <w:r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03B0DEBB" wp14:editId="335D5538">
                <wp:simplePos x="0" y="0"/>
                <wp:positionH relativeFrom="column">
                  <wp:posOffset>1321515</wp:posOffset>
                </wp:positionH>
                <wp:positionV relativeFrom="paragraph">
                  <wp:posOffset>1338267</wp:posOffset>
                </wp:positionV>
                <wp:extent cx="103439" cy="132402"/>
                <wp:effectExtent l="0" t="0" r="11430" b="20320"/>
                <wp:wrapNone/>
                <wp:docPr id="3015" name="矩形 3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39" cy="13240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5A680A" id="矩形 3015" o:spid="_x0000_s1026" style="position:absolute;margin-left:104.05pt;margin-top:105.4pt;width:8.15pt;height:10.45pt;z-index:2535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" filled="f" strokecolor="#243f60 [1604]" strokeweight="2pt"/>
            </w:pict>
          </mc:Fallback>
        </mc:AlternateContent>
      </w:r>
      <w:r w:rsidRPr="00D815A1">
        <w:rPr>
          <w:noProof/>
          <w:sz w:val="23"/>
          <w:szCs w:val="23"/>
        </w:rPr>
        <w:drawing>
          <wp:inline distT="0" distB="0" distL="0" distR="0" wp14:anchorId="1E9B2268" wp14:editId="4083BA2F">
            <wp:extent cx="3600000" cy="2194347"/>
            <wp:effectExtent l="0" t="0" r="635" b="0"/>
            <wp:docPr id="2908" name="圖片 2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9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F78" w:rsidRDefault="00DD7F78" w:rsidP="00DD7F78">
      <w:pPr>
        <w:pStyle w:val="Default"/>
        <w:rPr>
          <w:sz w:val="23"/>
          <w:szCs w:val="23"/>
        </w:rPr>
      </w:pPr>
      <w:r>
        <w:rPr>
          <w:sz w:val="23"/>
          <w:szCs w:val="23"/>
        </w:rPr>
        <w:tab/>
      </w:r>
      <w:r>
        <w:rPr>
          <w:sz w:val="23"/>
          <w:szCs w:val="23"/>
        </w:rPr>
        <w:tab/>
        <w:t>Typing below command.</w:t>
      </w:r>
    </w:p>
    <w:p w:rsidR="00DD7F78" w:rsidRDefault="00DD7F78" w:rsidP="00DD7F78">
      <w:pPr>
        <w:pStyle w:val="Default"/>
        <w:rPr>
          <w:sz w:val="23"/>
          <w:szCs w:val="23"/>
        </w:rPr>
      </w:pPr>
      <w:r>
        <w:rPr>
          <w:sz w:val="23"/>
          <w:szCs w:val="23"/>
        </w:rPr>
        <w:tab/>
      </w:r>
      <w:r>
        <w:rPr>
          <w:sz w:val="23"/>
          <w:szCs w:val="23"/>
        </w:rPr>
        <w:tab/>
        <w:t xml:space="preserve"># </w:t>
      </w:r>
      <w:proofErr w:type="gramStart"/>
      <w:r>
        <w:rPr>
          <w:sz w:val="23"/>
          <w:szCs w:val="23"/>
        </w:rPr>
        <w:t>cd</w:t>
      </w:r>
      <w:proofErr w:type="gramEnd"/>
      <w:r>
        <w:rPr>
          <w:sz w:val="23"/>
          <w:szCs w:val="23"/>
        </w:rPr>
        <w:t xml:space="preserve"> /run/media</w:t>
      </w:r>
    </w:p>
    <w:p w:rsidR="00DD7F78" w:rsidRDefault="00DD7F78" w:rsidP="00DD7F78">
      <w:pPr>
        <w:pStyle w:val="Default"/>
        <w:rPr>
          <w:sz w:val="23"/>
          <w:szCs w:val="23"/>
        </w:rPr>
      </w:pPr>
      <w:r>
        <w:rPr>
          <w:sz w:val="23"/>
          <w:szCs w:val="23"/>
        </w:rPr>
        <w:tab/>
      </w:r>
      <w:r>
        <w:rPr>
          <w:sz w:val="23"/>
          <w:szCs w:val="23"/>
        </w:rPr>
        <w:tab/>
        <w:t># ./upgrade_to_release_ver.sh</w:t>
      </w:r>
    </w:p>
    <w:p w:rsidR="00DD7F78" w:rsidRDefault="00DD7F78" w:rsidP="00DD7F78">
      <w:pPr>
        <w:widowControl/>
        <w:ind w:left="480" w:firstLine="480"/>
        <w:rPr>
          <w:rFonts w:ascii="Calibri" w:hAnsi="Calibri" w:cs="Calibri"/>
          <w:b/>
          <w:sz w:val="28"/>
        </w:rPr>
      </w:pPr>
      <w:r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188A8514" wp14:editId="1520083D">
                <wp:simplePos x="0" y="0"/>
                <wp:positionH relativeFrom="column">
                  <wp:posOffset>613633</wp:posOffset>
                </wp:positionH>
                <wp:positionV relativeFrom="paragraph">
                  <wp:posOffset>262890</wp:posOffset>
                </wp:positionV>
                <wp:extent cx="2204720" cy="132080"/>
                <wp:effectExtent l="0" t="0" r="24130" b="20320"/>
                <wp:wrapNone/>
                <wp:docPr id="3019" name="矩形 3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4720" cy="1320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131BA1" id="矩形 3019" o:spid="_x0000_s1026" style="position:absolute;margin-left:48.3pt;margin-top:20.7pt;width:173.6pt;height:10.4pt;z-index:25357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" filled="f" strokecolor="#243f60 [1604]" strokeweight="2pt"/>
            </w:pict>
          </mc:Fallback>
        </mc:AlternateContent>
      </w:r>
      <w:r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08E8D9F0" wp14:editId="67FD947E">
                <wp:simplePos x="0" y="0"/>
                <wp:positionH relativeFrom="column">
                  <wp:posOffset>618713</wp:posOffset>
                </wp:positionH>
                <wp:positionV relativeFrom="paragraph">
                  <wp:posOffset>64135</wp:posOffset>
                </wp:positionV>
                <wp:extent cx="2204720" cy="132080"/>
                <wp:effectExtent l="0" t="0" r="24130" b="20320"/>
                <wp:wrapNone/>
                <wp:docPr id="3020" name="矩形 3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4720" cy="1320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A726FF" id="矩形 3020" o:spid="_x0000_s1026" style="position:absolute;margin-left:48.7pt;margin-top:5.05pt;width:173.6pt;height:10.4pt;z-index:25357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" filled="f" strokecolor="#243f60 [1604]" strokeweight="2pt"/>
            </w:pict>
          </mc:Fallback>
        </mc:AlternateContent>
      </w:r>
      <w:r w:rsidRPr="00576A15">
        <w:rPr>
          <w:rFonts w:ascii="Calibri" w:hAnsi="Calibri" w:cs="Calibri"/>
          <w:b/>
          <w:noProof/>
          <w:sz w:val="28"/>
        </w:rPr>
        <w:drawing>
          <wp:inline distT="0" distB="0" distL="0" distR="0" wp14:anchorId="06368A7B" wp14:editId="756B48F4">
            <wp:extent cx="4320000" cy="1788103"/>
            <wp:effectExtent l="0" t="0" r="4445" b="3175"/>
            <wp:docPr id="3018" name="圖片 3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78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F78" w:rsidRDefault="00DD7F78" w:rsidP="00DD7F78">
      <w:pPr>
        <w:pStyle w:val="Default"/>
        <w:ind w:left="480" w:firstLine="480"/>
      </w:pPr>
      <w:r w:rsidRPr="003208FD">
        <w:rPr>
          <w:rFonts w:hint="eastAsia"/>
          <w:sz w:val="23"/>
          <w:szCs w:val="23"/>
        </w:rPr>
        <w:t>Wait</w:t>
      </w:r>
      <w:r>
        <w:rPr>
          <w:sz w:val="23"/>
          <w:szCs w:val="23"/>
        </w:rPr>
        <w:t xml:space="preserve"> until </w:t>
      </w:r>
      <w:r>
        <w:t xml:space="preserve">process upgrade will done and power off / power on </w:t>
      </w:r>
      <w:r w:rsidR="007B69F2">
        <w:t>the DUT</w:t>
      </w:r>
      <w:r>
        <w:t>.</w:t>
      </w:r>
    </w:p>
    <w:p w:rsidR="00A761E4" w:rsidRDefault="00A761E4" w:rsidP="00DD7F78">
      <w:pPr>
        <w:pStyle w:val="Default"/>
        <w:ind w:left="480" w:firstLine="480"/>
      </w:pPr>
    </w:p>
    <w:p w:rsidR="00A761E4" w:rsidRDefault="00A761E4" w:rsidP="00DD7F78">
      <w:pPr>
        <w:pStyle w:val="Default"/>
        <w:ind w:left="480" w:firstLine="480"/>
      </w:pPr>
      <w:r>
        <w:t>Note: When the DUT show below error message, please input the command to recover the board.</w:t>
      </w:r>
    </w:p>
    <w:p w:rsidR="00D94339" w:rsidRDefault="00D94339" w:rsidP="00DD7F78">
      <w:pPr>
        <w:pStyle w:val="Default"/>
        <w:ind w:left="480" w:firstLine="480"/>
      </w:pPr>
      <w:r w:rsidRPr="00D94339">
        <w:drawing>
          <wp:inline distT="0" distB="0" distL="0" distR="0" wp14:anchorId="1D7C7759" wp14:editId="23DF12A2">
            <wp:extent cx="5923584" cy="2597809"/>
            <wp:effectExtent l="0" t="0" r="127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5092" cy="260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1E4" w:rsidRDefault="00A761E4" w:rsidP="00A761E4">
      <w:pPr>
        <w:pStyle w:val="Default"/>
        <w:numPr>
          <w:ilvl w:val="0"/>
          <w:numId w:val="101"/>
        </w:numPr>
      </w:pPr>
      <w:proofErr w:type="spellStart"/>
      <w:r>
        <w:t>Ctrl+C</w:t>
      </w:r>
      <w:proofErr w:type="spellEnd"/>
    </w:p>
    <w:p w:rsidR="00A761E4" w:rsidRPr="00A761E4" w:rsidRDefault="00A761E4" w:rsidP="00A761E4">
      <w:pPr>
        <w:pStyle w:val="Default"/>
        <w:numPr>
          <w:ilvl w:val="0"/>
          <w:numId w:val="101"/>
        </w:numPr>
      </w:pPr>
      <w:r w:rsidRPr="00A761E4">
        <w:lastRenderedPageBreak/>
        <w:t xml:space="preserve"># mount -o remount, </w:t>
      </w:r>
      <w:proofErr w:type="spellStart"/>
      <w:r w:rsidRPr="00A761E4">
        <w:t>rw</w:t>
      </w:r>
      <w:proofErr w:type="spellEnd"/>
      <w:r w:rsidRPr="00A761E4">
        <w:t xml:space="preserve"> /run/media/mmcblk0p1</w:t>
      </w:r>
    </w:p>
    <w:p w:rsidR="00A761E4" w:rsidRPr="00A761E4" w:rsidRDefault="00A761E4" w:rsidP="00A761E4">
      <w:pPr>
        <w:pStyle w:val="Default"/>
        <w:numPr>
          <w:ilvl w:val="0"/>
          <w:numId w:val="101"/>
        </w:numPr>
      </w:pPr>
      <w:r w:rsidRPr="00A761E4">
        <w:t># mount -o remount</w:t>
      </w:r>
    </w:p>
    <w:p w:rsidR="00A761E4" w:rsidRPr="00A761E4" w:rsidRDefault="00A761E4" w:rsidP="00A761E4">
      <w:pPr>
        <w:pStyle w:val="Default"/>
        <w:numPr>
          <w:ilvl w:val="0"/>
          <w:numId w:val="101"/>
        </w:numPr>
      </w:pPr>
      <w:r w:rsidRPr="00A761E4">
        <w:t># cd /run/media</w:t>
      </w:r>
    </w:p>
    <w:p w:rsidR="00A761E4" w:rsidRDefault="00A761E4" w:rsidP="00A761E4">
      <w:pPr>
        <w:pStyle w:val="Default"/>
        <w:numPr>
          <w:ilvl w:val="0"/>
          <w:numId w:val="101"/>
        </w:numPr>
      </w:pPr>
      <w:r w:rsidRPr="00A761E4">
        <w:t># ./upgrade_to_release_ver.sh</w:t>
      </w:r>
    </w:p>
    <w:p w:rsidR="003F7D5A" w:rsidRDefault="003F7D5A" w:rsidP="003F7D5A">
      <w:pPr>
        <w:pStyle w:val="Default"/>
        <w:numPr>
          <w:ilvl w:val="0"/>
          <w:numId w:val="101"/>
        </w:numPr>
      </w:pPr>
      <w:r w:rsidRPr="003208FD">
        <w:rPr>
          <w:rFonts w:hint="eastAsia"/>
          <w:sz w:val="23"/>
          <w:szCs w:val="23"/>
        </w:rPr>
        <w:t>Wait</w:t>
      </w:r>
      <w:r>
        <w:rPr>
          <w:sz w:val="23"/>
          <w:szCs w:val="23"/>
        </w:rPr>
        <w:t xml:space="preserve"> until </w:t>
      </w:r>
      <w:r>
        <w:t>process upgrade will done and power off / power on the DUT.</w:t>
      </w:r>
    </w:p>
    <w:p w:rsidR="00A761E4" w:rsidRDefault="003F7D5A" w:rsidP="003F7D5A">
      <w:pPr>
        <w:pStyle w:val="Default"/>
        <w:ind w:left="1320"/>
      </w:pPr>
      <w:r w:rsidRPr="00576A15">
        <w:rPr>
          <w:rFonts w:ascii="Calibri" w:hAnsi="Calibri" w:cs="Calibri"/>
          <w:b/>
          <w:noProof/>
          <w:sz w:val="28"/>
        </w:rPr>
        <w:drawing>
          <wp:inline distT="0" distB="0" distL="0" distR="0" wp14:anchorId="6E477EEE" wp14:editId="47DD7216">
            <wp:extent cx="2870195" cy="1188010"/>
            <wp:effectExtent l="0" t="0" r="6985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085" cy="119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931" w:rsidRDefault="00C53919" w:rsidP="00ED1ACA">
      <w:pPr>
        <w:pStyle w:val="a"/>
        <w:spacing w:before="180" w:after="180"/>
      </w:pPr>
      <w:bookmarkStart w:id="80" w:name="_Toc62232066"/>
      <w:r>
        <w:rPr>
          <w:rFonts w:hint="eastAsia"/>
        </w:rPr>
        <w:t>Test Environment o</w:t>
      </w:r>
      <w:r w:rsidR="00DF3931">
        <w:rPr>
          <w:rFonts w:hint="eastAsia"/>
        </w:rPr>
        <w:t xml:space="preserve">f </w:t>
      </w:r>
      <w:r w:rsidR="00B777AA">
        <w:t>Final Functional Test</w:t>
      </w:r>
      <w:bookmarkEnd w:id="80"/>
    </w:p>
    <w:p w:rsidR="00DF3931" w:rsidRDefault="000D0A0B" w:rsidP="00DF3931">
      <w:pPr>
        <w:rPr>
          <w:rFonts w:ascii="Calibri" w:hAnsi="Calibri" w:cs="Calibri"/>
          <w:b/>
          <w:sz w:val="28"/>
          <w:szCs w:val="28"/>
        </w:rPr>
      </w:pPr>
      <w:r>
        <w:rPr>
          <w:noProof/>
        </w:rPr>
        <w:drawing>
          <wp:inline distT="0" distB="0" distL="0" distR="0" wp14:anchorId="2F5FCEFF" wp14:editId="170BC907">
            <wp:extent cx="6479540" cy="3435350"/>
            <wp:effectExtent l="0" t="0" r="0" b="0"/>
            <wp:docPr id="3113" name="圖片 3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931" w:rsidRPr="00DF3931" w:rsidRDefault="00DF3931" w:rsidP="00DF3931">
      <w:pPr>
        <w:rPr>
          <w:rFonts w:ascii="Calibri" w:hAnsi="Calibri" w:cs="Calibri"/>
          <w:b/>
          <w:sz w:val="28"/>
          <w:szCs w:val="28"/>
        </w:rPr>
      </w:pPr>
    </w:p>
    <w:p w:rsidR="00E51EE9" w:rsidRDefault="00DE2C49" w:rsidP="00E51EE9">
      <w:pPr>
        <w:pStyle w:val="a"/>
        <w:spacing w:before="180" w:after="180"/>
      </w:pPr>
      <w:bookmarkStart w:id="81" w:name="_Toc62232067"/>
      <w:r>
        <w:t>Test</w:t>
      </w:r>
      <w:r w:rsidR="00C309AF" w:rsidRPr="00C309AF">
        <w:t xml:space="preserve"> </w:t>
      </w:r>
      <w:r w:rsidR="00C53919">
        <w:t>Requirements o</w:t>
      </w:r>
      <w:r>
        <w:t>f</w:t>
      </w:r>
      <w:r w:rsidR="001D7D47">
        <w:t xml:space="preserve"> </w:t>
      </w:r>
      <w:r w:rsidR="006400ED">
        <w:t>Final Func</w:t>
      </w:r>
      <w:r w:rsidR="00B777AA">
        <w:t>tional</w:t>
      </w:r>
      <w:r w:rsidR="00C309AF" w:rsidRPr="00C309AF">
        <w:t xml:space="preserve"> T</w:t>
      </w:r>
      <w:r>
        <w:t>est</w:t>
      </w:r>
      <w:bookmarkEnd w:id="8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79"/>
        <w:gridCol w:w="2065"/>
        <w:gridCol w:w="4819"/>
        <w:gridCol w:w="2731"/>
      </w:tblGrid>
      <w:tr w:rsidR="00C47284" w:rsidRPr="00000AE6" w:rsidTr="00F84086">
        <w:tc>
          <w:tcPr>
            <w:tcW w:w="579" w:type="dxa"/>
          </w:tcPr>
          <w:p w:rsidR="00C47284" w:rsidRPr="00000AE6" w:rsidRDefault="00C47284" w:rsidP="00F84086">
            <w:pPr>
              <w:rPr>
                <w:rFonts w:ascii="Calibri" w:hAnsi="Calibri" w:cs="Calibri"/>
                <w:b/>
              </w:rPr>
            </w:pPr>
            <w:r w:rsidRPr="00000AE6">
              <w:rPr>
                <w:rFonts w:ascii="Calibri" w:hAnsi="Calibri" w:cs="Calibri"/>
                <w:b/>
              </w:rPr>
              <w:t>Item</w:t>
            </w:r>
          </w:p>
        </w:tc>
        <w:tc>
          <w:tcPr>
            <w:tcW w:w="2065" w:type="dxa"/>
          </w:tcPr>
          <w:p w:rsidR="00C47284" w:rsidRPr="00203BD5" w:rsidRDefault="00C47284" w:rsidP="00F84086">
            <w:pPr>
              <w:rPr>
                <w:rFonts w:ascii="Calibri" w:hAnsi="Calibri" w:cs="Calibri"/>
                <w:b/>
              </w:rPr>
            </w:pPr>
            <w:r w:rsidRPr="00203BD5">
              <w:rPr>
                <w:rFonts w:ascii="Calibri" w:hAnsi="Calibri" w:cs="Calibri"/>
                <w:b/>
              </w:rPr>
              <w:t>Test Feature</w:t>
            </w:r>
          </w:p>
        </w:tc>
        <w:tc>
          <w:tcPr>
            <w:tcW w:w="4819" w:type="dxa"/>
          </w:tcPr>
          <w:p w:rsidR="00C47284" w:rsidRPr="00203BD5" w:rsidRDefault="00C47284" w:rsidP="00F84086">
            <w:pPr>
              <w:rPr>
                <w:rFonts w:ascii="Calibri" w:hAnsi="Calibri" w:cs="Calibri"/>
                <w:b/>
              </w:rPr>
            </w:pPr>
            <w:r w:rsidRPr="00203BD5">
              <w:rPr>
                <w:rFonts w:ascii="Calibri" w:hAnsi="Calibri" w:cs="Calibri"/>
                <w:b/>
              </w:rPr>
              <w:t>Detailed Description</w:t>
            </w:r>
          </w:p>
        </w:tc>
        <w:tc>
          <w:tcPr>
            <w:tcW w:w="2731" w:type="dxa"/>
          </w:tcPr>
          <w:p w:rsidR="00C47284" w:rsidRPr="00203BD5" w:rsidRDefault="00C47284" w:rsidP="00F84086">
            <w:pPr>
              <w:rPr>
                <w:rFonts w:ascii="Calibri" w:hAnsi="Calibri" w:cs="Calibri"/>
                <w:b/>
              </w:rPr>
            </w:pPr>
            <w:r w:rsidRPr="00203BD5">
              <w:rPr>
                <w:rFonts w:ascii="Calibri" w:hAnsi="Calibri" w:cs="Calibri"/>
                <w:b/>
              </w:rPr>
              <w:t>Remark</w:t>
            </w:r>
          </w:p>
        </w:tc>
      </w:tr>
      <w:tr w:rsidR="00C47284" w:rsidRPr="00303FC2" w:rsidTr="00F84086">
        <w:tc>
          <w:tcPr>
            <w:tcW w:w="579" w:type="dxa"/>
            <w:vAlign w:val="center"/>
          </w:tcPr>
          <w:p w:rsidR="00C47284" w:rsidRPr="00A55EE6" w:rsidRDefault="00C47284" w:rsidP="00C47284">
            <w:pPr>
              <w:pStyle w:val="ae"/>
              <w:numPr>
                <w:ilvl w:val="0"/>
                <w:numId w:val="91"/>
              </w:numPr>
              <w:ind w:leftChars="0"/>
              <w:jc w:val="center"/>
              <w:textAlignment w:val="bottom"/>
              <w:rPr>
                <w:rFonts w:ascii="Calibri" w:hAnsi="Calibri" w:cs="Calibri"/>
                <w:color w:val="000000" w:themeColor="text1"/>
                <w:szCs w:val="22"/>
              </w:rPr>
            </w:pPr>
          </w:p>
        </w:tc>
        <w:tc>
          <w:tcPr>
            <w:tcW w:w="2065" w:type="dxa"/>
          </w:tcPr>
          <w:p w:rsidR="00C47284" w:rsidRDefault="00C47284" w:rsidP="00F84086">
            <w:pPr>
              <w:spacing w:line="225" w:lineRule="atLeas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 xml:space="preserve">J5 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>J</w:t>
            </w:r>
            <w:r>
              <w:rPr>
                <w:rFonts w:ascii="Calibri" w:hAnsi="Calibri" w:cs="Calibri"/>
                <w:color w:val="000000"/>
                <w:szCs w:val="22"/>
              </w:rPr>
              <w:t>umper check</w:t>
            </w:r>
          </w:p>
        </w:tc>
        <w:tc>
          <w:tcPr>
            <w:tcW w:w="4819" w:type="dxa"/>
          </w:tcPr>
          <w:p w:rsidR="00C47284" w:rsidRDefault="00C47284" w:rsidP="00F84086">
            <w:pPr>
              <w:spacing w:line="225" w:lineRule="atLeast"/>
              <w:rPr>
                <w:rFonts w:ascii="Calibri" w:hAnsi="Calibri" w:cs="Calibri"/>
                <w:color w:val="000000" w:themeColor="text1"/>
                <w:szCs w:val="22"/>
              </w:rPr>
            </w:pPr>
            <w:r>
              <w:rPr>
                <w:rFonts w:ascii="Calibri" w:hAnsi="Calibri" w:cs="Calibri"/>
                <w:color w:val="000000" w:themeColor="text1"/>
                <w:szCs w:val="22"/>
              </w:rPr>
              <w:t>The jumper must be removed from J5</w:t>
            </w:r>
          </w:p>
        </w:tc>
        <w:tc>
          <w:tcPr>
            <w:tcW w:w="2731" w:type="dxa"/>
          </w:tcPr>
          <w:p w:rsidR="00C47284" w:rsidRPr="00C96896" w:rsidRDefault="00C47284" w:rsidP="00F84086">
            <w:r>
              <w:rPr>
                <w:rFonts w:hint="eastAsia"/>
              </w:rPr>
              <w:t>Pass/Fail</w:t>
            </w:r>
          </w:p>
        </w:tc>
      </w:tr>
      <w:tr w:rsidR="00C47284" w:rsidRPr="00303FC2" w:rsidTr="00F84086">
        <w:tc>
          <w:tcPr>
            <w:tcW w:w="579" w:type="dxa"/>
          </w:tcPr>
          <w:p w:rsidR="00C47284" w:rsidRPr="00A55EE6" w:rsidRDefault="00C47284" w:rsidP="00C47284">
            <w:pPr>
              <w:pStyle w:val="ae"/>
              <w:numPr>
                <w:ilvl w:val="0"/>
                <w:numId w:val="91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C47284" w:rsidRPr="00203BD5" w:rsidRDefault="00C47284" w:rsidP="00C47284">
            <w:pPr>
              <w:rPr>
                <w:rFonts w:ascii="Calibri" w:hAnsi="Calibri" w:cs="Calibri"/>
              </w:rPr>
            </w:pPr>
            <w:r w:rsidRPr="00243EDF"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Ethernet</w:t>
            </w:r>
            <w:r w:rsidRPr="00243EDF"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 xml:space="preserve"> Test</w:t>
            </w:r>
          </w:p>
        </w:tc>
        <w:tc>
          <w:tcPr>
            <w:tcW w:w="4819" w:type="dxa"/>
          </w:tcPr>
          <w:p w:rsidR="00C47284" w:rsidRPr="00203BD5" w:rsidRDefault="00C47284" w:rsidP="00C47284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Ethernet connection test</w:t>
            </w:r>
          </w:p>
        </w:tc>
        <w:tc>
          <w:tcPr>
            <w:tcW w:w="2731" w:type="dxa"/>
          </w:tcPr>
          <w:p w:rsidR="00C47284" w:rsidRDefault="00C47284" w:rsidP="00C47284">
            <w:r w:rsidRPr="007968CA">
              <w:rPr>
                <w:rFonts w:hint="eastAsia"/>
              </w:rPr>
              <w:t>Pass/Fail</w:t>
            </w:r>
          </w:p>
        </w:tc>
      </w:tr>
      <w:tr w:rsidR="00C47284" w:rsidRPr="00303FC2" w:rsidTr="00F84086">
        <w:tc>
          <w:tcPr>
            <w:tcW w:w="579" w:type="dxa"/>
          </w:tcPr>
          <w:p w:rsidR="00C47284" w:rsidRPr="00A55EE6" w:rsidRDefault="00C47284" w:rsidP="00C47284">
            <w:pPr>
              <w:pStyle w:val="ae"/>
              <w:numPr>
                <w:ilvl w:val="0"/>
                <w:numId w:val="91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C47284" w:rsidRPr="00243EDF" w:rsidRDefault="00C47284" w:rsidP="00C47284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 xml:space="preserve">Delete all </w:t>
            </w: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Burn-In test log</w:t>
            </w:r>
          </w:p>
        </w:tc>
        <w:tc>
          <w:tcPr>
            <w:tcW w:w="4819" w:type="dxa"/>
          </w:tcPr>
          <w:p w:rsidR="00C47284" w:rsidRPr="005D718A" w:rsidRDefault="00C47284" w:rsidP="00C47284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The Burn-</w:t>
            </w:r>
            <w:r>
              <w:rPr>
                <w:rFonts w:ascii="Calibri" w:hAnsi="Calibri" w:cs="Calibri"/>
              </w:rPr>
              <w:t>In test log must be deleted before Final function test to prevent the “upgrade-to-release” fail issue</w:t>
            </w:r>
          </w:p>
        </w:tc>
        <w:tc>
          <w:tcPr>
            <w:tcW w:w="2731" w:type="dxa"/>
          </w:tcPr>
          <w:p w:rsidR="00C47284" w:rsidRDefault="00C47284" w:rsidP="00C47284">
            <w:r w:rsidRPr="007968CA">
              <w:rPr>
                <w:rFonts w:hint="eastAsia"/>
              </w:rPr>
              <w:t>Pass/Fail</w:t>
            </w:r>
          </w:p>
        </w:tc>
      </w:tr>
      <w:tr w:rsidR="00C47284" w:rsidRPr="00303FC2" w:rsidTr="00F84086">
        <w:tc>
          <w:tcPr>
            <w:tcW w:w="579" w:type="dxa"/>
          </w:tcPr>
          <w:p w:rsidR="00C47284" w:rsidRPr="00A55EE6" w:rsidRDefault="00C47284" w:rsidP="00C47284">
            <w:pPr>
              <w:pStyle w:val="ae"/>
              <w:numPr>
                <w:ilvl w:val="0"/>
                <w:numId w:val="91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C47284" w:rsidRPr="00243EDF" w:rsidRDefault="00C47284" w:rsidP="00C47284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 xml:space="preserve">Software version </w:t>
            </w: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lastRenderedPageBreak/>
              <w:t>check</w:t>
            </w:r>
          </w:p>
        </w:tc>
        <w:tc>
          <w:tcPr>
            <w:tcW w:w="4819" w:type="dxa"/>
          </w:tcPr>
          <w:p w:rsidR="00C47284" w:rsidRDefault="00C47284" w:rsidP="00C47284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lastRenderedPageBreak/>
              <w:t xml:space="preserve">To check the GSI </w:t>
            </w:r>
            <w:r>
              <w:rPr>
                <w:rFonts w:ascii="Calibri" w:hAnsi="Calibri" w:cs="Calibri"/>
              </w:rPr>
              <w:t>software</w:t>
            </w:r>
            <w:r>
              <w:rPr>
                <w:rFonts w:ascii="Calibri" w:hAnsi="Calibri" w:cs="Calibri" w:hint="eastAsia"/>
              </w:rPr>
              <w:t xml:space="preserve"> version</w:t>
            </w:r>
          </w:p>
        </w:tc>
        <w:tc>
          <w:tcPr>
            <w:tcW w:w="2731" w:type="dxa"/>
          </w:tcPr>
          <w:p w:rsidR="00C47284" w:rsidRDefault="00C47284" w:rsidP="00C47284">
            <w:r w:rsidRPr="007968CA">
              <w:rPr>
                <w:rFonts w:hint="eastAsia"/>
              </w:rPr>
              <w:t>Pass/Fail</w:t>
            </w:r>
          </w:p>
        </w:tc>
      </w:tr>
      <w:tr w:rsidR="00C47284" w:rsidRPr="00303FC2" w:rsidTr="00F84086">
        <w:tc>
          <w:tcPr>
            <w:tcW w:w="579" w:type="dxa"/>
          </w:tcPr>
          <w:p w:rsidR="00C47284" w:rsidRPr="00A55EE6" w:rsidRDefault="00C47284" w:rsidP="00C47284">
            <w:pPr>
              <w:pStyle w:val="ae"/>
              <w:numPr>
                <w:ilvl w:val="0"/>
                <w:numId w:val="91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C47284" w:rsidRDefault="00C47284" w:rsidP="00C47284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R</w:t>
            </w: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TC check</w:t>
            </w:r>
          </w:p>
        </w:tc>
        <w:tc>
          <w:tcPr>
            <w:tcW w:w="4819" w:type="dxa"/>
          </w:tcPr>
          <w:p w:rsidR="00C47284" w:rsidRDefault="00C47284" w:rsidP="00C47284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</w:t>
            </w:r>
            <w:r>
              <w:rPr>
                <w:rFonts w:ascii="Calibri" w:hAnsi="Calibri" w:cs="Calibri" w:hint="eastAsia"/>
              </w:rPr>
              <w:t xml:space="preserve">ead </w:t>
            </w:r>
            <w:r>
              <w:rPr>
                <w:rFonts w:ascii="Calibri" w:hAnsi="Calibri" w:cs="Calibri"/>
              </w:rPr>
              <w:t>the RTC time is the same as server time</w:t>
            </w:r>
          </w:p>
        </w:tc>
        <w:tc>
          <w:tcPr>
            <w:tcW w:w="2731" w:type="dxa"/>
          </w:tcPr>
          <w:p w:rsidR="00C47284" w:rsidRDefault="00C47284" w:rsidP="00C47284">
            <w:r w:rsidRPr="007968CA">
              <w:rPr>
                <w:rFonts w:hint="eastAsia"/>
              </w:rPr>
              <w:t>Pass/Fail</w:t>
            </w:r>
          </w:p>
        </w:tc>
      </w:tr>
      <w:tr w:rsidR="00C47284" w:rsidRPr="00303FC2" w:rsidTr="00F84086">
        <w:tc>
          <w:tcPr>
            <w:tcW w:w="579" w:type="dxa"/>
          </w:tcPr>
          <w:p w:rsidR="00C47284" w:rsidRPr="00A55EE6" w:rsidRDefault="00C47284" w:rsidP="00C47284">
            <w:pPr>
              <w:pStyle w:val="ae"/>
              <w:numPr>
                <w:ilvl w:val="0"/>
                <w:numId w:val="91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C47284" w:rsidRPr="00243EDF" w:rsidRDefault="00C47284" w:rsidP="00C47284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Run standalone test program</w:t>
            </w:r>
          </w:p>
        </w:tc>
        <w:tc>
          <w:tcPr>
            <w:tcW w:w="4819" w:type="dxa"/>
          </w:tcPr>
          <w:p w:rsidR="00C47284" w:rsidRDefault="00C47284" w:rsidP="00C47284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</w:t>
            </w:r>
            <w:r>
              <w:rPr>
                <w:rFonts w:ascii="Calibri" w:hAnsi="Calibri" w:cs="Calibri" w:hint="eastAsia"/>
              </w:rPr>
              <w:t>un the GSI standalone test program</w:t>
            </w:r>
          </w:p>
        </w:tc>
        <w:tc>
          <w:tcPr>
            <w:tcW w:w="2731" w:type="dxa"/>
          </w:tcPr>
          <w:p w:rsidR="00C47284" w:rsidRDefault="00C47284" w:rsidP="00C47284">
            <w:r w:rsidRPr="007968CA">
              <w:rPr>
                <w:rFonts w:hint="eastAsia"/>
              </w:rPr>
              <w:t>Pass/Fail</w:t>
            </w:r>
          </w:p>
        </w:tc>
      </w:tr>
      <w:tr w:rsidR="00C47284" w:rsidRPr="00303FC2" w:rsidTr="00F84086">
        <w:tc>
          <w:tcPr>
            <w:tcW w:w="579" w:type="dxa"/>
          </w:tcPr>
          <w:p w:rsidR="00C47284" w:rsidRPr="00A55EE6" w:rsidRDefault="00C47284" w:rsidP="00C47284">
            <w:pPr>
              <w:pStyle w:val="ae"/>
              <w:numPr>
                <w:ilvl w:val="0"/>
                <w:numId w:val="91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C47284" w:rsidRDefault="00C47284" w:rsidP="00C47284">
            <w:pPr>
              <w:pStyle w:val="Default"/>
            </w:pPr>
            <w:r>
              <w:rPr>
                <w:rFonts w:hint="eastAsia"/>
              </w:rPr>
              <w:t>MAC and serial number check</w:t>
            </w:r>
          </w:p>
        </w:tc>
        <w:tc>
          <w:tcPr>
            <w:tcW w:w="4819" w:type="dxa"/>
          </w:tcPr>
          <w:p w:rsidR="00C47284" w:rsidRPr="004E7D13" w:rsidRDefault="00C47284" w:rsidP="00C47284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Choose option 8 as test4, then option4 for check the MAC and serial setting in test6 and test7</w:t>
            </w:r>
          </w:p>
        </w:tc>
        <w:tc>
          <w:tcPr>
            <w:tcW w:w="2731" w:type="dxa"/>
          </w:tcPr>
          <w:p w:rsidR="00C47284" w:rsidRDefault="00C47284" w:rsidP="00C47284">
            <w:r w:rsidRPr="007968CA">
              <w:rPr>
                <w:rFonts w:hint="eastAsia"/>
              </w:rPr>
              <w:t>Pass/Fail</w:t>
            </w:r>
          </w:p>
        </w:tc>
      </w:tr>
      <w:tr w:rsidR="00C47284" w:rsidTr="00F84086">
        <w:tc>
          <w:tcPr>
            <w:tcW w:w="579" w:type="dxa"/>
          </w:tcPr>
          <w:p w:rsidR="00C47284" w:rsidRPr="00DB7EB1" w:rsidRDefault="00C47284" w:rsidP="00C47284">
            <w:pPr>
              <w:pStyle w:val="ae"/>
              <w:numPr>
                <w:ilvl w:val="0"/>
                <w:numId w:val="91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C47284" w:rsidRPr="00243EDF" w:rsidRDefault="00C47284" w:rsidP="00C47284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Test2- option11</w:t>
            </w:r>
          </w:p>
        </w:tc>
        <w:tc>
          <w:tcPr>
            <w:tcW w:w="4819" w:type="dxa"/>
          </w:tcPr>
          <w:p w:rsidR="00C47284" w:rsidRPr="00E94E45" w:rsidRDefault="00C47284" w:rsidP="00C47284">
            <w:pPr>
              <w:pStyle w:val="Default"/>
            </w:pPr>
            <w:r>
              <w:t xml:space="preserve">L4 to ARC. Choose PS and option #4 128MB </w:t>
            </w:r>
          </w:p>
        </w:tc>
        <w:tc>
          <w:tcPr>
            <w:tcW w:w="2731" w:type="dxa"/>
          </w:tcPr>
          <w:p w:rsidR="00C47284" w:rsidRDefault="00C47284" w:rsidP="00C47284">
            <w:r w:rsidRPr="007968CA">
              <w:rPr>
                <w:rFonts w:hint="eastAsia"/>
              </w:rPr>
              <w:t>Pass/Fail</w:t>
            </w:r>
          </w:p>
        </w:tc>
      </w:tr>
      <w:tr w:rsidR="00C47284" w:rsidTr="00F84086">
        <w:tc>
          <w:tcPr>
            <w:tcW w:w="579" w:type="dxa"/>
          </w:tcPr>
          <w:p w:rsidR="00C47284" w:rsidRPr="00DB7EB1" w:rsidRDefault="00C47284" w:rsidP="00C47284">
            <w:pPr>
              <w:pStyle w:val="ae"/>
              <w:numPr>
                <w:ilvl w:val="0"/>
                <w:numId w:val="91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C47284" w:rsidRDefault="00C47284" w:rsidP="00C47284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Test2-option16</w:t>
            </w:r>
          </w:p>
        </w:tc>
        <w:tc>
          <w:tcPr>
            <w:tcW w:w="4819" w:type="dxa"/>
          </w:tcPr>
          <w:p w:rsidR="00C47284" w:rsidRDefault="00C47284" w:rsidP="00C47284">
            <w:pPr>
              <w:rPr>
                <w:rFonts w:ascii="Calibri" w:hAnsi="Calibri" w:cs="Calibri"/>
              </w:rPr>
            </w:pPr>
            <w:r w:rsidRPr="00E94E45">
              <w:rPr>
                <w:rFonts w:ascii="Calibri" w:hAnsi="Calibri" w:cs="Calibri"/>
              </w:rPr>
              <w:t>L4 to ARM. Choose PS and option #5 256MB</w:t>
            </w:r>
          </w:p>
        </w:tc>
        <w:tc>
          <w:tcPr>
            <w:tcW w:w="2731" w:type="dxa"/>
          </w:tcPr>
          <w:p w:rsidR="00C47284" w:rsidRDefault="00C47284" w:rsidP="00C47284">
            <w:r w:rsidRPr="007968CA">
              <w:rPr>
                <w:rFonts w:hint="eastAsia"/>
              </w:rPr>
              <w:t>Pass/Fail</w:t>
            </w:r>
          </w:p>
        </w:tc>
      </w:tr>
      <w:tr w:rsidR="00C47284" w:rsidTr="00F84086">
        <w:tc>
          <w:tcPr>
            <w:tcW w:w="579" w:type="dxa"/>
          </w:tcPr>
          <w:p w:rsidR="00C47284" w:rsidRPr="00DB7EB1" w:rsidRDefault="00C47284" w:rsidP="00C47284">
            <w:pPr>
              <w:pStyle w:val="ae"/>
              <w:numPr>
                <w:ilvl w:val="0"/>
                <w:numId w:val="91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C47284" w:rsidRDefault="00C47284" w:rsidP="00C47284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Test2-option4</w:t>
            </w:r>
          </w:p>
        </w:tc>
        <w:tc>
          <w:tcPr>
            <w:tcW w:w="4819" w:type="dxa"/>
          </w:tcPr>
          <w:p w:rsidR="00C47284" w:rsidRPr="00802634" w:rsidRDefault="00C47284" w:rsidP="00C47284">
            <w:pPr>
              <w:pStyle w:val="Default"/>
              <w:rPr>
                <w:rFonts w:ascii="Calibri" w:hAnsi="Calibri" w:cs="Calibri"/>
                <w:color w:val="auto"/>
                <w:kern w:val="2"/>
              </w:rPr>
            </w:pPr>
            <w:r w:rsidRPr="00802634">
              <w:rPr>
                <w:rFonts w:ascii="Calibri" w:hAnsi="Calibri" w:cs="Calibri"/>
                <w:color w:val="auto"/>
                <w:kern w:val="2"/>
              </w:rPr>
              <w:t xml:space="preserve">DB ARC to ARM all cores </w:t>
            </w:r>
          </w:p>
        </w:tc>
        <w:tc>
          <w:tcPr>
            <w:tcW w:w="2731" w:type="dxa"/>
          </w:tcPr>
          <w:p w:rsidR="00C47284" w:rsidRDefault="00C47284" w:rsidP="00C47284">
            <w:r w:rsidRPr="007968CA">
              <w:rPr>
                <w:rFonts w:hint="eastAsia"/>
              </w:rPr>
              <w:t>Pass/Fail</w:t>
            </w:r>
          </w:p>
        </w:tc>
      </w:tr>
      <w:tr w:rsidR="00C47284" w:rsidTr="00F84086">
        <w:tc>
          <w:tcPr>
            <w:tcW w:w="579" w:type="dxa"/>
          </w:tcPr>
          <w:p w:rsidR="00C47284" w:rsidRPr="00DB7EB1" w:rsidRDefault="00C47284" w:rsidP="00C47284">
            <w:pPr>
              <w:pStyle w:val="ae"/>
              <w:numPr>
                <w:ilvl w:val="0"/>
                <w:numId w:val="91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C47284" w:rsidRDefault="00C47284" w:rsidP="00C47284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Test2-option2</w:t>
            </w:r>
          </w:p>
        </w:tc>
        <w:tc>
          <w:tcPr>
            <w:tcW w:w="4819" w:type="dxa"/>
          </w:tcPr>
          <w:p w:rsidR="00C47284" w:rsidRPr="00802634" w:rsidRDefault="00C47284" w:rsidP="00C47284">
            <w:pPr>
              <w:pStyle w:val="Default"/>
              <w:rPr>
                <w:rFonts w:ascii="Calibri" w:hAnsi="Calibri" w:cs="Calibri"/>
                <w:color w:val="auto"/>
                <w:kern w:val="2"/>
              </w:rPr>
            </w:pPr>
            <w:r w:rsidRPr="00802634">
              <w:rPr>
                <w:rFonts w:ascii="Calibri" w:hAnsi="Calibri" w:cs="Calibri"/>
                <w:color w:val="auto"/>
                <w:kern w:val="2"/>
              </w:rPr>
              <w:t>DB ARM all cores</w:t>
            </w:r>
          </w:p>
        </w:tc>
        <w:tc>
          <w:tcPr>
            <w:tcW w:w="2731" w:type="dxa"/>
          </w:tcPr>
          <w:p w:rsidR="00C47284" w:rsidRDefault="00C47284" w:rsidP="00C47284">
            <w:r w:rsidRPr="007968CA">
              <w:rPr>
                <w:rFonts w:hint="eastAsia"/>
              </w:rPr>
              <w:t>Pass/Fail</w:t>
            </w:r>
          </w:p>
        </w:tc>
      </w:tr>
      <w:tr w:rsidR="00C47284" w:rsidTr="00F84086">
        <w:tc>
          <w:tcPr>
            <w:tcW w:w="579" w:type="dxa"/>
          </w:tcPr>
          <w:p w:rsidR="00C47284" w:rsidRPr="00DB7EB1" w:rsidRDefault="00C47284" w:rsidP="00C47284">
            <w:pPr>
              <w:pStyle w:val="ae"/>
              <w:numPr>
                <w:ilvl w:val="0"/>
                <w:numId w:val="91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C47284" w:rsidRDefault="00C47284" w:rsidP="00C47284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Test2-option9</w:t>
            </w:r>
          </w:p>
        </w:tc>
        <w:tc>
          <w:tcPr>
            <w:tcW w:w="4819" w:type="dxa"/>
          </w:tcPr>
          <w:p w:rsidR="00C47284" w:rsidRDefault="00C47284" w:rsidP="00C47284">
            <w:pPr>
              <w:rPr>
                <w:rFonts w:ascii="Calibri" w:hAnsi="Calibri" w:cs="Calibri"/>
              </w:rPr>
            </w:pPr>
            <w:r w:rsidRPr="00802634">
              <w:rPr>
                <w:rFonts w:ascii="Calibri" w:hAnsi="Calibri" w:cs="Calibri"/>
              </w:rPr>
              <w:t>mailbox ARC all cores</w:t>
            </w:r>
          </w:p>
        </w:tc>
        <w:tc>
          <w:tcPr>
            <w:tcW w:w="2731" w:type="dxa"/>
          </w:tcPr>
          <w:p w:rsidR="00C47284" w:rsidRDefault="00C47284" w:rsidP="00C47284">
            <w:r w:rsidRPr="007968CA">
              <w:rPr>
                <w:rFonts w:hint="eastAsia"/>
              </w:rPr>
              <w:t>Pass/Fail</w:t>
            </w:r>
          </w:p>
        </w:tc>
      </w:tr>
      <w:tr w:rsidR="00C47284" w:rsidTr="00F84086">
        <w:tc>
          <w:tcPr>
            <w:tcW w:w="579" w:type="dxa"/>
          </w:tcPr>
          <w:p w:rsidR="00C47284" w:rsidRPr="00DB7EB1" w:rsidRDefault="00C47284" w:rsidP="00C47284">
            <w:pPr>
              <w:pStyle w:val="ae"/>
              <w:numPr>
                <w:ilvl w:val="0"/>
                <w:numId w:val="91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C47284" w:rsidRDefault="00C47284" w:rsidP="00C47284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Test2-option22</w:t>
            </w:r>
          </w:p>
        </w:tc>
        <w:tc>
          <w:tcPr>
            <w:tcW w:w="4819" w:type="dxa"/>
          </w:tcPr>
          <w:p w:rsidR="00C47284" w:rsidRDefault="00C47284" w:rsidP="00C47284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Check LEDs </w:t>
            </w:r>
            <w:r>
              <w:rPr>
                <w:rFonts w:ascii="Calibri" w:hAnsi="Calibri" w:cs="Calibri" w:hint="eastAsia"/>
              </w:rPr>
              <w:t>LD</w:t>
            </w:r>
            <w:r>
              <w:rPr>
                <w:rFonts w:ascii="Calibri" w:hAnsi="Calibri" w:cs="Calibri"/>
              </w:rPr>
              <w:t>2, LD3, LD4,LD5, LD8, LD9, LD10</w:t>
            </w:r>
          </w:p>
        </w:tc>
        <w:tc>
          <w:tcPr>
            <w:tcW w:w="2731" w:type="dxa"/>
          </w:tcPr>
          <w:p w:rsidR="00C47284" w:rsidRDefault="00C47284" w:rsidP="00C47284">
            <w:r w:rsidRPr="007968CA">
              <w:rPr>
                <w:rFonts w:hint="eastAsia"/>
              </w:rPr>
              <w:t>Pass/Fail</w:t>
            </w:r>
          </w:p>
        </w:tc>
      </w:tr>
      <w:tr w:rsidR="00C47284" w:rsidTr="00F84086">
        <w:tc>
          <w:tcPr>
            <w:tcW w:w="579" w:type="dxa"/>
          </w:tcPr>
          <w:p w:rsidR="00C47284" w:rsidRPr="00DB7EB1" w:rsidRDefault="00C47284" w:rsidP="00C47284">
            <w:pPr>
              <w:pStyle w:val="ae"/>
              <w:numPr>
                <w:ilvl w:val="0"/>
                <w:numId w:val="91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C47284" w:rsidRDefault="00C47284" w:rsidP="00C47284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Clean Sever test log</w:t>
            </w:r>
          </w:p>
        </w:tc>
        <w:tc>
          <w:tcPr>
            <w:tcW w:w="4819" w:type="dxa"/>
          </w:tcPr>
          <w:p w:rsidR="00C47284" w:rsidRDefault="00C47284" w:rsidP="00C47284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To prevent the Sever be crashed, clean the log before next test item</w:t>
            </w:r>
          </w:p>
        </w:tc>
        <w:tc>
          <w:tcPr>
            <w:tcW w:w="2731" w:type="dxa"/>
          </w:tcPr>
          <w:p w:rsidR="00C47284" w:rsidRDefault="00C47284" w:rsidP="00C47284">
            <w:r w:rsidRPr="007968CA">
              <w:rPr>
                <w:rFonts w:hint="eastAsia"/>
              </w:rPr>
              <w:t>Pass/Fail</w:t>
            </w:r>
          </w:p>
        </w:tc>
      </w:tr>
      <w:tr w:rsidR="00C47284" w:rsidTr="00F84086">
        <w:tc>
          <w:tcPr>
            <w:tcW w:w="579" w:type="dxa"/>
          </w:tcPr>
          <w:p w:rsidR="00C47284" w:rsidRPr="00DB7EB1" w:rsidRDefault="00C47284" w:rsidP="00C47284">
            <w:pPr>
              <w:pStyle w:val="ae"/>
              <w:numPr>
                <w:ilvl w:val="0"/>
                <w:numId w:val="91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C47284" w:rsidRPr="00E94E45" w:rsidRDefault="00C47284" w:rsidP="00C47284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P</w:t>
            </w: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CIe</w:t>
            </w:r>
            <w:proofErr w:type="spellEnd"/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 xml:space="preserve"> test for L4 all 14GB RAM</w:t>
            </w:r>
          </w:p>
        </w:tc>
        <w:tc>
          <w:tcPr>
            <w:tcW w:w="4819" w:type="dxa"/>
          </w:tcPr>
          <w:p w:rsidR="00C47284" w:rsidRDefault="00C47284" w:rsidP="00C47284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first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2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boards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must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run</w:t>
            </w:r>
            <w:r>
              <w:rPr>
                <w:rFonts w:ascii="Calibri" w:hAnsi="Calibri" w:cs="Calibri" w:hint="eastAsia"/>
              </w:rPr>
              <w:t xml:space="preserve"> </w:t>
            </w:r>
            <w:r>
              <w:rPr>
                <w:rFonts w:ascii="Calibri" w:hAnsi="Calibri" w:cs="Calibri"/>
              </w:rPr>
              <w:t>this item</w:t>
            </w:r>
          </w:p>
        </w:tc>
        <w:tc>
          <w:tcPr>
            <w:tcW w:w="2731" w:type="dxa"/>
          </w:tcPr>
          <w:p w:rsidR="00C47284" w:rsidRDefault="00C47284" w:rsidP="00C47284">
            <w:r w:rsidRPr="00314D50">
              <w:rPr>
                <w:rFonts w:hint="eastAsia"/>
              </w:rPr>
              <w:t>Pass/Fail</w:t>
            </w:r>
          </w:p>
        </w:tc>
      </w:tr>
      <w:tr w:rsidR="00C47284" w:rsidTr="00F84086">
        <w:tc>
          <w:tcPr>
            <w:tcW w:w="579" w:type="dxa"/>
          </w:tcPr>
          <w:p w:rsidR="00C47284" w:rsidRPr="00DB7EB1" w:rsidRDefault="00C47284" w:rsidP="00C47284">
            <w:pPr>
              <w:pStyle w:val="ae"/>
              <w:numPr>
                <w:ilvl w:val="0"/>
                <w:numId w:val="91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C47284" w:rsidRPr="00E94E45" w:rsidRDefault="00C47284" w:rsidP="00C47284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P</w:t>
            </w:r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CIe</w:t>
            </w:r>
            <w:proofErr w:type="spellEnd"/>
            <w: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 xml:space="preserve"> test for L4 512MB test</w:t>
            </w:r>
          </w:p>
        </w:tc>
        <w:tc>
          <w:tcPr>
            <w:tcW w:w="4819" w:type="dxa"/>
          </w:tcPr>
          <w:p w:rsidR="00C47284" w:rsidRDefault="00C47284" w:rsidP="00C47284"/>
        </w:tc>
        <w:tc>
          <w:tcPr>
            <w:tcW w:w="2731" w:type="dxa"/>
          </w:tcPr>
          <w:p w:rsidR="00C47284" w:rsidRDefault="00C47284" w:rsidP="00C47284">
            <w:r w:rsidRPr="00314D50">
              <w:rPr>
                <w:rFonts w:hint="eastAsia"/>
              </w:rPr>
              <w:t>Pass/Fail</w:t>
            </w:r>
          </w:p>
        </w:tc>
      </w:tr>
      <w:tr w:rsidR="00C47284" w:rsidTr="00F84086">
        <w:tc>
          <w:tcPr>
            <w:tcW w:w="579" w:type="dxa"/>
          </w:tcPr>
          <w:p w:rsidR="00C47284" w:rsidRPr="00DB7EB1" w:rsidRDefault="00C47284" w:rsidP="00C47284">
            <w:pPr>
              <w:pStyle w:val="ae"/>
              <w:numPr>
                <w:ilvl w:val="0"/>
                <w:numId w:val="91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C47284" w:rsidRDefault="00C47284" w:rsidP="00C47284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 w:rsidRPr="00E94E45"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Upgrade to release version</w:t>
            </w:r>
          </w:p>
        </w:tc>
        <w:tc>
          <w:tcPr>
            <w:tcW w:w="4819" w:type="dxa"/>
          </w:tcPr>
          <w:p w:rsidR="00C47284" w:rsidRDefault="00C47284" w:rsidP="00C47284">
            <w:pPr>
              <w:rPr>
                <w:rFonts w:ascii="Calibri" w:hAnsi="Calibri" w:cs="Calibri"/>
              </w:rPr>
            </w:pPr>
            <w:r>
              <w:t>select option #7 Load GSI release version on main menu</w:t>
            </w:r>
          </w:p>
        </w:tc>
        <w:tc>
          <w:tcPr>
            <w:tcW w:w="2731" w:type="dxa"/>
          </w:tcPr>
          <w:p w:rsidR="00C47284" w:rsidRDefault="00C47284" w:rsidP="00C47284">
            <w:r w:rsidRPr="00314D50">
              <w:rPr>
                <w:rFonts w:hint="eastAsia"/>
              </w:rPr>
              <w:t>Pass/Fail</w:t>
            </w:r>
          </w:p>
        </w:tc>
      </w:tr>
    </w:tbl>
    <w:p w:rsidR="00C47284" w:rsidRDefault="00C47284" w:rsidP="00C47284"/>
    <w:p w:rsidR="006748D5" w:rsidRPr="009C5348" w:rsidRDefault="006748D5" w:rsidP="009C5348"/>
    <w:p w:rsidR="00444C3F" w:rsidRDefault="00444C3F" w:rsidP="00ED1ACA">
      <w:pPr>
        <w:pStyle w:val="10"/>
        <w:spacing w:before="180" w:after="180"/>
      </w:pPr>
      <w:bookmarkStart w:id="82" w:name="_Toc62232068"/>
      <w:r w:rsidRPr="00303FC2">
        <w:t>F</w:t>
      </w:r>
      <w:r w:rsidR="004632BA">
        <w:t>QC</w:t>
      </w:r>
      <w:bookmarkEnd w:id="82"/>
    </w:p>
    <w:p w:rsidR="002E1916" w:rsidRPr="002E1916" w:rsidRDefault="002E1916" w:rsidP="002E1916"/>
    <w:p w:rsidR="004632BA" w:rsidRDefault="004632BA" w:rsidP="004632BA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69696" behindDoc="0" locked="0" layoutInCell="1" allowOverlap="1" wp14:anchorId="68C3F7DB" wp14:editId="41087981">
                <wp:simplePos x="0" y="0"/>
                <wp:positionH relativeFrom="column">
                  <wp:posOffset>995045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799" name="Freeform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EF2470" id="Freeform 180" o:spid="_x0000_s1026" style="position:absolute;margin-left:78.35pt;margin-top:22.05pt;width:30.75pt;height:19.25pt;z-index:2534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7D2A27BF" wp14:editId="5543BB14">
                <wp:simplePos x="0" y="0"/>
                <wp:positionH relativeFrom="column">
                  <wp:posOffset>980440</wp:posOffset>
                </wp:positionH>
                <wp:positionV relativeFrom="paragraph">
                  <wp:posOffset>289560</wp:posOffset>
                </wp:positionV>
                <wp:extent cx="390525" cy="244475"/>
                <wp:effectExtent l="0" t="0" r="28575" b="22225"/>
                <wp:wrapNone/>
                <wp:docPr id="2800" name="Freeform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7F4AB3" id="Freeform 181" o:spid="_x0000_s1026" style="position:absolute;margin-left:77.2pt;margin-top:22.8pt;width:30.75pt;height:19.2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71744" behindDoc="0" locked="0" layoutInCell="1" allowOverlap="1" wp14:anchorId="226CCF4D" wp14:editId="43597911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801" name="Freeform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D3FF8A" id="Freeform 182" o:spid="_x0000_s1026" style="position:absolute;margin-left:185.95pt;margin-top:22.05pt;width:30.75pt;height:19.25pt;z-index:2534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5A864E93" wp14:editId="6D814F97">
                <wp:simplePos x="0" y="0"/>
                <wp:positionH relativeFrom="column">
                  <wp:posOffset>2361565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802" name="Freeform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DDFD4A" id="Freeform 183" o:spid="_x0000_s1026" style="position:absolute;margin-left:185.95pt;margin-top:22.05pt;width:30.75pt;height:19.2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73792" behindDoc="0" locked="0" layoutInCell="1" allowOverlap="1" wp14:anchorId="14D74D2B" wp14:editId="22B82119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803" name="Freeform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A4214B" id="Freeform 184" o:spid="_x0000_s1026" style="position:absolute;margin-left:293.6pt;margin-top:22.05pt;width:30.75pt;height:19.25pt;z-index:2534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0CDA7196" wp14:editId="33442F21">
                <wp:simplePos x="0" y="0"/>
                <wp:positionH relativeFrom="column">
                  <wp:posOffset>3728720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804" name="Freeform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950345" id="Freeform 185" o:spid="_x0000_s1026" style="position:absolute;margin-left:293.6pt;margin-top:22.05pt;width:30.75pt;height:19.2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59D0E233" wp14:editId="3D8296DE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9525" b="3175"/>
                <wp:wrapNone/>
                <wp:docPr id="2805" name="Freeform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8DD4FE" id="Freeform 186" o:spid="_x0000_s1026" style="position:absolute;margin-left:401.2pt;margin-top:22.05pt;width:30.75pt;height:19.2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55E2A268" wp14:editId="727D4EDD">
                <wp:simplePos x="0" y="0"/>
                <wp:positionH relativeFrom="column">
                  <wp:posOffset>5095240</wp:posOffset>
                </wp:positionH>
                <wp:positionV relativeFrom="paragraph">
                  <wp:posOffset>280035</wp:posOffset>
                </wp:positionV>
                <wp:extent cx="390525" cy="244475"/>
                <wp:effectExtent l="0" t="0" r="28575" b="22225"/>
                <wp:wrapNone/>
                <wp:docPr id="2806" name="Freeform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90E5E6" id="Freeform 187" o:spid="_x0000_s1026" style="position:absolute;margin-left:401.2pt;margin-top:22.05pt;width:30.75pt;height:19.2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" path="m,116r207,l207,154,246,77,207,r,39l,39r,77xe" filled="f" strokecolor="#164326" strokeweight=".25pt">
                <v:stroke endcap="round"/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4C476161" wp14:editId="696FB20F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3175" b="1270"/>
                <wp:wrapNone/>
                <wp:docPr id="2807" name="Freeform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84BC26" id="Freeform 188" o:spid="_x0000_s1026" style="position:absolute;margin-left:460.7pt;margin-top:60.55pt;width:19.25pt;height:26.9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" path="m38,r,177l,177r77,38l154,177r-39,l115,,38,xe" stroked="f"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7D0ED1E5" wp14:editId="3C974656">
                <wp:simplePos x="0" y="0"/>
                <wp:positionH relativeFrom="column">
                  <wp:posOffset>5850890</wp:posOffset>
                </wp:positionH>
                <wp:positionV relativeFrom="paragraph">
                  <wp:posOffset>768985</wp:posOffset>
                </wp:positionV>
                <wp:extent cx="244475" cy="341630"/>
                <wp:effectExtent l="0" t="0" r="22225" b="20320"/>
                <wp:wrapNone/>
                <wp:docPr id="2808" name="Freeform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8 w 154"/>
                            <a:gd name="T1" fmla="*/ 0 h 215"/>
                            <a:gd name="T2" fmla="*/ 38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8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8" y="0"/>
                              </a:moveTo>
                              <a:lnTo>
                                <a:pt x="38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2633C0" id="Freeform 189" o:spid="_x0000_s1026" style="position:absolute;margin-left:460.7pt;margin-top:60.55pt;width:19.25pt;height:26.9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" path="m38,r,177l,177r77,38l154,177r-39,l115,,38,xe" filled="f" strokecolor="#164326" strokeweight=".25pt">
                <v:stroke endcap="round"/>
                <v:path arrowok="t" o:connecttype="custom" o:connectlocs="60325,0;60325,281249;0,281249;122238,341630;244475,281249;182563,281249;182563,0;60325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12722CBC" wp14:editId="412AD375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809" name="Freeform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7F8624" id="Freeform 204" o:spid="_x0000_s1026" style="position:absolute;margin-left:398.5pt;margin-top:107.75pt;width:30.75pt;height:19.2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" path="m246,38l38,38,38,,,77r38,77l38,115r208,l246,38xe" stroked="f"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22FEFAF5" wp14:editId="2AEE5F79">
                <wp:simplePos x="0" y="0"/>
                <wp:positionH relativeFrom="column">
                  <wp:posOffset>5060950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810" name="Freeform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8 w 246"/>
                            <a:gd name="T3" fmla="*/ 38 h 154"/>
                            <a:gd name="T4" fmla="*/ 38 w 246"/>
                            <a:gd name="T5" fmla="*/ 0 h 154"/>
                            <a:gd name="T6" fmla="*/ 0 w 246"/>
                            <a:gd name="T7" fmla="*/ 77 h 154"/>
                            <a:gd name="T8" fmla="*/ 38 w 246"/>
                            <a:gd name="T9" fmla="*/ 154 h 154"/>
                            <a:gd name="T10" fmla="*/ 38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8" y="38"/>
                              </a:lnTo>
                              <a:lnTo>
                                <a:pt x="38" y="0"/>
                              </a:lnTo>
                              <a:lnTo>
                                <a:pt x="0" y="77"/>
                              </a:lnTo>
                              <a:lnTo>
                                <a:pt x="38" y="154"/>
                              </a:lnTo>
                              <a:lnTo>
                                <a:pt x="38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EE1292" id="Freeform 205" o:spid="_x0000_s1026" style="position:absolute;margin-left:398.5pt;margin-top:107.75pt;width:30.75pt;height:19.2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" path="m246,38l38,38,38,,,77r38,77l38,115r208,l246,38xe" filled="f" strokecolor="#164326" strokeweight=".25pt">
                <v:stroke endcap="round"/>
                <v:path arrowok="t" o:connecttype="custom" o:connectlocs="390525,60325;60325,60325;60325,0;0,122238;60325,244475;60325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15D16FF7" wp14:editId="1EC10364">
                <wp:simplePos x="0" y="0"/>
                <wp:positionH relativeFrom="column">
                  <wp:posOffset>3694430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811" name="Freeform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69132A" id="Freeform 209" o:spid="_x0000_s1026" style="position:absolute;margin-left:290.9pt;margin-top:107.75pt;width:30.75pt;height:19.2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6DABD0B1" wp14:editId="73720D6F">
                <wp:simplePos x="0" y="0"/>
                <wp:positionH relativeFrom="column">
                  <wp:posOffset>2327275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9525" b="3175"/>
                <wp:wrapNone/>
                <wp:docPr id="2812" name="Freeform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DB16BA" id="Freeform 215" o:spid="_x0000_s1026" style="position:absolute;margin-left:183.25pt;margin-top:107.75pt;width:30.75pt;height:19.25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" path="m246,38l39,38,39,,,77r39,77l39,115r207,l246,38xe" stroked="f"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797A5455" wp14:editId="65022834">
                <wp:simplePos x="0" y="0"/>
                <wp:positionH relativeFrom="column">
                  <wp:posOffset>385445</wp:posOffset>
                </wp:positionH>
                <wp:positionV relativeFrom="paragraph">
                  <wp:posOffset>1842135</wp:posOffset>
                </wp:positionV>
                <wp:extent cx="244475" cy="341630"/>
                <wp:effectExtent l="0" t="0" r="3175" b="1270"/>
                <wp:wrapNone/>
                <wp:docPr id="2813" name="Freeform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475" cy="341630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F47A63" id="Freeform 217" o:spid="_x0000_s1026" style="position:absolute;margin-left:30.35pt;margin-top:145.05pt;width:19.25pt;height:26.9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" path="m39,r,177l,177r77,38l154,177r-39,l115,,39,xe" stroked="f">
                <v:path arrowok="t" o:connecttype="custom" o:connectlocs="61913,0;61913,281249;0,281249;122238,341630;244475,281249;182563,281249;182563,0;61913,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1ECD3F50" wp14:editId="4302B388">
                <wp:simplePos x="0" y="0"/>
                <wp:positionH relativeFrom="column">
                  <wp:posOffset>948055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814" name="Freeform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3EEBF1" id="Freeform 222" o:spid="_x0000_s1026" style="position:absolute;margin-left:74.65pt;margin-top:191.2pt;width:30.75pt;height:19.2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59AE4F95" wp14:editId="0F2FE58B">
                <wp:simplePos x="0" y="0"/>
                <wp:positionH relativeFrom="column">
                  <wp:posOffset>2361565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815" name="Freeform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B3DE31" id="Freeform 229" o:spid="_x0000_s1026" style="position:absolute;margin-left:185.95pt;margin-top:191.2pt;width:30.75pt;height:19.2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" path="m,116r208,l208,154,246,77,208,r,39l,39r,77xe" stroked="f"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3B85B3E1" wp14:editId="135282ED">
                <wp:simplePos x="0" y="0"/>
                <wp:positionH relativeFrom="column">
                  <wp:posOffset>3728720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816" name="Freeform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1CA10A" id="Freeform 235" o:spid="_x0000_s1026" style="position:absolute;margin-left:293.6pt;margin-top:191.2pt;width:30.75pt;height:19.2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5F757CD0" wp14:editId="394212AD">
                <wp:simplePos x="0" y="0"/>
                <wp:positionH relativeFrom="column">
                  <wp:posOffset>5095240</wp:posOffset>
                </wp:positionH>
                <wp:positionV relativeFrom="paragraph">
                  <wp:posOffset>2428240</wp:posOffset>
                </wp:positionV>
                <wp:extent cx="390525" cy="244475"/>
                <wp:effectExtent l="0" t="0" r="9525" b="3175"/>
                <wp:wrapNone/>
                <wp:docPr id="2817" name="Freeform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7 w 246"/>
                            <a:gd name="T3" fmla="*/ 116 h 154"/>
                            <a:gd name="T4" fmla="*/ 207 w 246"/>
                            <a:gd name="T5" fmla="*/ 154 h 154"/>
                            <a:gd name="T6" fmla="*/ 246 w 246"/>
                            <a:gd name="T7" fmla="*/ 77 h 154"/>
                            <a:gd name="T8" fmla="*/ 207 w 246"/>
                            <a:gd name="T9" fmla="*/ 0 h 154"/>
                            <a:gd name="T10" fmla="*/ 207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7" y="116"/>
                              </a:lnTo>
                              <a:lnTo>
                                <a:pt x="207" y="154"/>
                              </a:lnTo>
                              <a:lnTo>
                                <a:pt x="246" y="77"/>
                              </a:lnTo>
                              <a:lnTo>
                                <a:pt x="207" y="0"/>
                              </a:lnTo>
                              <a:lnTo>
                                <a:pt x="207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3C6F55" id="Freeform 240" o:spid="_x0000_s1026" style="position:absolute;margin-left:401.2pt;margin-top:191.2pt;width:30.75pt;height:19.2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" path="m,116r207,l207,154,246,77,207,r,39l,39r,77xe" stroked="f">
                <v:path arrowok="t" o:connecttype="custom" o:connectlocs="0,184150;328613,184150;328613,244475;390525,122238;328613,0;328613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94272" behindDoc="0" locked="0" layoutInCell="1" allowOverlap="1" wp14:anchorId="36D34BE4" wp14:editId="631349E2">
                <wp:simplePos x="0" y="0"/>
                <wp:positionH relativeFrom="column">
                  <wp:posOffset>1409065</wp:posOffset>
                </wp:positionH>
                <wp:positionV relativeFrom="paragraph">
                  <wp:posOffset>29210</wp:posOffset>
                </wp:positionV>
                <wp:extent cx="932180" cy="733425"/>
                <wp:effectExtent l="19050" t="19050" r="20320" b="28575"/>
                <wp:wrapNone/>
                <wp:docPr id="2818" name="圓角矩形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4632B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Solder Paste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6D34BE4" id="_x0000_s1236" style="position:absolute;margin-left:110.95pt;margin-top:2.3pt;width:73.4pt;height:57.75pt;z-index:2534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4632B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Solder Paste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76065E0E" wp14:editId="6D53420F">
                <wp:simplePos x="0" y="0"/>
                <wp:positionH relativeFrom="column">
                  <wp:posOffset>5080</wp:posOffset>
                </wp:positionH>
                <wp:positionV relativeFrom="paragraph">
                  <wp:posOffset>0</wp:posOffset>
                </wp:positionV>
                <wp:extent cx="932180" cy="733425"/>
                <wp:effectExtent l="19050" t="19050" r="20320" b="28575"/>
                <wp:wrapNone/>
                <wp:docPr id="2819" name="圓角矩形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4632B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Prepare Material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6065E0E" id="_x0000_s1237" style="position:absolute;margin-left:.4pt;margin-top:0;width:73.4pt;height:57.7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" filled="f" strokecolor="#00b0f0" strokeweight="2.25pt">
                <v:path arrowok="t"/>
                <v:textbox>
                  <w:txbxContent>
                    <w:p w:rsidR="00A761E4" w:rsidRDefault="00A761E4" w:rsidP="004632B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Prepare Material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96320" behindDoc="0" locked="0" layoutInCell="1" allowOverlap="1" wp14:anchorId="2E1A26C5" wp14:editId="3C4E2E01">
                <wp:simplePos x="0" y="0"/>
                <wp:positionH relativeFrom="column">
                  <wp:posOffset>2764790</wp:posOffset>
                </wp:positionH>
                <wp:positionV relativeFrom="paragraph">
                  <wp:posOffset>29210</wp:posOffset>
                </wp:positionV>
                <wp:extent cx="932180" cy="733425"/>
                <wp:effectExtent l="19050" t="19050" r="20320" b="28575"/>
                <wp:wrapNone/>
                <wp:docPr id="2820" name="圓角矩形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4632B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SPI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E1A26C5" id="_x0000_s1238" style="position:absolute;margin-left:217.7pt;margin-top:2.3pt;width:73.4pt;height:57.75pt;z-index:2534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" filled="f" strokecolor="#00b0f0" strokeweight="2.25pt">
                <v:path arrowok="t"/>
                <v:textbox>
                  <w:txbxContent>
                    <w:p w:rsidR="00A761E4" w:rsidRDefault="00A761E4" w:rsidP="004632B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SPI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1E47BF6C" wp14:editId="41874AA8">
                <wp:simplePos x="0" y="0"/>
                <wp:positionH relativeFrom="column">
                  <wp:posOffset>4124325</wp:posOffset>
                </wp:positionH>
                <wp:positionV relativeFrom="paragraph">
                  <wp:posOffset>37465</wp:posOffset>
                </wp:positionV>
                <wp:extent cx="932180" cy="733425"/>
                <wp:effectExtent l="19050" t="19050" r="20320" b="28575"/>
                <wp:wrapNone/>
                <wp:docPr id="2821" name="圓角矩形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4632B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SMT 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E47BF6C" id="_x0000_s1239" style="position:absolute;margin-left:324.75pt;margin-top:2.95pt;width:73.4pt;height:57.7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" filled="f" strokecolor="#00b0f0" strokeweight="2.25pt">
                <v:path arrowok="t"/>
                <v:textbox>
                  <w:txbxContent>
                    <w:p w:rsidR="00A761E4" w:rsidRDefault="00A761E4" w:rsidP="004632B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SMT 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98368" behindDoc="0" locked="0" layoutInCell="1" allowOverlap="1" wp14:anchorId="7E47E040" wp14:editId="2672F38F">
                <wp:simplePos x="0" y="0"/>
                <wp:positionH relativeFrom="column">
                  <wp:posOffset>5482590</wp:posOffset>
                </wp:positionH>
                <wp:positionV relativeFrom="paragraph">
                  <wp:posOffset>34290</wp:posOffset>
                </wp:positionV>
                <wp:extent cx="932180" cy="733425"/>
                <wp:effectExtent l="19050" t="19050" r="20320" b="28575"/>
                <wp:wrapNone/>
                <wp:docPr id="2822" name="圓角矩形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4632B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AOI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E47E040" id="_x0000_s1240" style="position:absolute;margin-left:431.7pt;margin-top:2.7pt;width:73.4pt;height:57.75pt;z-index:2534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" filled="f" strokecolor="#00b0f0" strokeweight="2.25pt">
                <v:path arrowok="t"/>
                <v:textbox>
                  <w:txbxContent>
                    <w:p w:rsidR="00A761E4" w:rsidRDefault="00A761E4" w:rsidP="004632B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AOI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2F6759D" wp14:editId="640AD882">
                <wp:simplePos x="0" y="0"/>
                <wp:positionH relativeFrom="column">
                  <wp:posOffset>5466080</wp:posOffset>
                </wp:positionH>
                <wp:positionV relativeFrom="paragraph">
                  <wp:posOffset>1118870</wp:posOffset>
                </wp:positionV>
                <wp:extent cx="948690" cy="715010"/>
                <wp:effectExtent l="19050" t="19050" r="22860" b="27940"/>
                <wp:wrapNone/>
                <wp:docPr id="2823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4632B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X-Ray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2F6759D" id="_x0000_s1241" style="position:absolute;margin-left:430.4pt;margin-top:88.1pt;width:74.7pt;height:56.3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" filled="f" strokecolor="#00b0f0" strokeweight="2.25pt">
                <v:path arrowok="t"/>
                <v:textbox>
                  <w:txbxContent>
                    <w:p w:rsidR="00A761E4" w:rsidRDefault="00A761E4" w:rsidP="004632B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X-Ray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506560" behindDoc="0" locked="0" layoutInCell="1" allowOverlap="1" wp14:anchorId="0F20D037" wp14:editId="78E0916A">
                <wp:simplePos x="0" y="0"/>
                <wp:positionH relativeFrom="column">
                  <wp:posOffset>948055</wp:posOffset>
                </wp:positionH>
                <wp:positionV relativeFrom="paragraph">
                  <wp:posOffset>1368425</wp:posOffset>
                </wp:positionV>
                <wp:extent cx="390525" cy="244475"/>
                <wp:effectExtent l="0" t="0" r="28575" b="22225"/>
                <wp:wrapNone/>
                <wp:docPr id="2824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73AC98" id="Freeform 216" o:spid="_x0000_s1026" style="position:absolute;margin-left:74.65pt;margin-top:107.75pt;width:30.75pt;height:19.25pt;z-index:2535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4632BA" w:rsidRDefault="004632BA" w:rsidP="004632BA">
      <w:pPr>
        <w:rPr>
          <w:rFonts w:ascii="Calibri" w:hAnsi="Calibri" w:cs="Calibri"/>
          <w:b/>
        </w:rPr>
      </w:pPr>
    </w:p>
    <w:p w:rsidR="004632BA" w:rsidRDefault="004632BA" w:rsidP="004632BA">
      <w:pPr>
        <w:rPr>
          <w:rFonts w:ascii="Calibri" w:hAnsi="Calibri" w:cs="Calibri"/>
          <w:b/>
        </w:rPr>
      </w:pPr>
    </w:p>
    <w:p w:rsidR="004632BA" w:rsidRDefault="004632BA" w:rsidP="004632BA">
      <w:pPr>
        <w:rPr>
          <w:rFonts w:ascii="Calibri" w:hAnsi="Calibri" w:cs="Calibri"/>
          <w:b/>
        </w:rPr>
      </w:pPr>
    </w:p>
    <w:p w:rsidR="004632BA" w:rsidRDefault="004632BA" w:rsidP="004632BA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5A377BA1" wp14:editId="1D8EAD87">
                <wp:simplePos x="0" y="0"/>
                <wp:positionH relativeFrom="margin">
                  <wp:posOffset>2744140</wp:posOffset>
                </wp:positionH>
                <wp:positionV relativeFrom="paragraph">
                  <wp:posOffset>199111</wp:posOffset>
                </wp:positionV>
                <wp:extent cx="932180" cy="744855"/>
                <wp:effectExtent l="19050" t="19050" r="20320" b="17145"/>
                <wp:wrapNone/>
                <wp:docPr id="2825" name="圓角矩形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4632B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ICT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A377BA1" id="_x0000_s1242" style="position:absolute;margin-left:216.05pt;margin-top:15.7pt;width:73.4pt;height:58.65pt;z-index:2535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" filled="f" strokecolor="#00b0f0" strokeweight="2.25pt">
                <v:path arrowok="t"/>
                <v:textbox>
                  <w:txbxContent>
                    <w:p w:rsidR="00A761E4" w:rsidRDefault="00A761E4" w:rsidP="004632B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ICT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05A3C5F3" wp14:editId="76EDADB3">
                <wp:simplePos x="0" y="0"/>
                <wp:positionH relativeFrom="column">
                  <wp:posOffset>1358138</wp:posOffset>
                </wp:positionH>
                <wp:positionV relativeFrom="paragraph">
                  <wp:posOffset>215621</wp:posOffset>
                </wp:positionV>
                <wp:extent cx="932180" cy="744855"/>
                <wp:effectExtent l="19050" t="19050" r="20320" b="17145"/>
                <wp:wrapNone/>
                <wp:docPr id="2826" name="圓角矩形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44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4632B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Assembly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5A3C5F3" id="_x0000_s1243" style="position:absolute;margin-left:106.95pt;margin-top:17pt;width:73.4pt;height:58.6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" filled="f" strokecolor="#00b0f0" strokeweight="2.25pt">
                <v:path arrowok="t"/>
                <v:textbox>
                  <w:txbxContent>
                    <w:p w:rsidR="00A761E4" w:rsidRDefault="00A761E4" w:rsidP="004632B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Assembly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172DB599" wp14:editId="4F9C74F0">
                <wp:simplePos x="0" y="0"/>
                <wp:positionH relativeFrom="margin">
                  <wp:align>left</wp:align>
                </wp:positionH>
                <wp:positionV relativeFrom="paragraph">
                  <wp:posOffset>196850</wp:posOffset>
                </wp:positionV>
                <wp:extent cx="932180" cy="763270"/>
                <wp:effectExtent l="19050" t="19050" r="20320" b="17780"/>
                <wp:wrapNone/>
                <wp:docPr id="2827" name="圓角矩形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6327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4632BA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 w:rsidRPr="00376A7A"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PCBA Functional Test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72DB599" id="_x0000_s1244" style="position:absolute;margin-left:0;margin-top:15.5pt;width:73.4pt;height:60.1pt;z-index:2535024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" filled="f" strokecolor="#00b0f0" strokeweight="2.25pt">
                <v:path arrowok="t"/>
                <v:textbox>
                  <w:txbxContent>
                    <w:p w:rsidR="00A761E4" w:rsidRDefault="00A761E4" w:rsidP="004632BA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 w:rsidRPr="00376A7A"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PCBA Functional 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632BA" w:rsidRDefault="004632BA" w:rsidP="004632BA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403F0A88" wp14:editId="4D83DA19">
                <wp:simplePos x="0" y="0"/>
                <wp:positionH relativeFrom="column">
                  <wp:posOffset>4119880</wp:posOffset>
                </wp:positionH>
                <wp:positionV relativeFrom="paragraph">
                  <wp:posOffset>21031</wp:posOffset>
                </wp:positionV>
                <wp:extent cx="948690" cy="715010"/>
                <wp:effectExtent l="19050" t="19050" r="22860" b="27940"/>
                <wp:wrapNone/>
                <wp:docPr id="2828" name="圓角矩形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8690" cy="7150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4632B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Wavesolder</w:t>
                            </w:r>
                            <w:proofErr w:type="spellEnd"/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A761E4" w:rsidRDefault="00A761E4" w:rsidP="004632B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Process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03F0A88" id="_x0000_s1245" style="position:absolute;margin-left:324.4pt;margin-top:1.65pt;width:74.7pt;height:56.3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" filled="f" strokecolor="#00b0f0" strokeweight="2.25pt">
                <v:path arrowok="t"/>
                <v:textbox>
                  <w:txbxContent>
                    <w:p w:rsidR="00A761E4" w:rsidRDefault="00A761E4" w:rsidP="004632BA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Wavesolder</w:t>
                      </w:r>
                      <w:proofErr w:type="spellEnd"/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</w:t>
                      </w:r>
                    </w:p>
                    <w:p w:rsidR="00A761E4" w:rsidRDefault="00A761E4" w:rsidP="004632B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Process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5652D0FD" wp14:editId="422866EE">
                <wp:simplePos x="0" y="0"/>
                <wp:positionH relativeFrom="column">
                  <wp:posOffset>2303145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829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FD4E77" id="Freeform 216" o:spid="_x0000_s1026" style="position:absolute;margin-left:181.35pt;margin-top:17.75pt;width:30.75pt;height:19.2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23019D51" wp14:editId="0FFCF2A3">
                <wp:simplePos x="0" y="0"/>
                <wp:positionH relativeFrom="column">
                  <wp:posOffset>3684905</wp:posOffset>
                </wp:positionH>
                <wp:positionV relativeFrom="paragraph">
                  <wp:posOffset>225425</wp:posOffset>
                </wp:positionV>
                <wp:extent cx="390525" cy="244475"/>
                <wp:effectExtent l="0" t="0" r="28575" b="22225"/>
                <wp:wrapNone/>
                <wp:docPr id="2830" name="Freeform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246 w 246"/>
                            <a:gd name="T1" fmla="*/ 38 h 154"/>
                            <a:gd name="T2" fmla="*/ 39 w 246"/>
                            <a:gd name="T3" fmla="*/ 38 h 154"/>
                            <a:gd name="T4" fmla="*/ 39 w 246"/>
                            <a:gd name="T5" fmla="*/ 0 h 154"/>
                            <a:gd name="T6" fmla="*/ 0 w 246"/>
                            <a:gd name="T7" fmla="*/ 77 h 154"/>
                            <a:gd name="T8" fmla="*/ 39 w 246"/>
                            <a:gd name="T9" fmla="*/ 154 h 154"/>
                            <a:gd name="T10" fmla="*/ 39 w 246"/>
                            <a:gd name="T11" fmla="*/ 115 h 154"/>
                            <a:gd name="T12" fmla="*/ 246 w 246"/>
                            <a:gd name="T13" fmla="*/ 115 h 154"/>
                            <a:gd name="T14" fmla="*/ 246 w 246"/>
                            <a:gd name="T15" fmla="*/ 38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246" y="38"/>
                              </a:moveTo>
                              <a:lnTo>
                                <a:pt x="39" y="38"/>
                              </a:lnTo>
                              <a:lnTo>
                                <a:pt x="39" y="0"/>
                              </a:lnTo>
                              <a:lnTo>
                                <a:pt x="0" y="77"/>
                              </a:lnTo>
                              <a:lnTo>
                                <a:pt x="39" y="154"/>
                              </a:lnTo>
                              <a:lnTo>
                                <a:pt x="39" y="115"/>
                              </a:lnTo>
                              <a:lnTo>
                                <a:pt x="246" y="115"/>
                              </a:lnTo>
                              <a:lnTo>
                                <a:pt x="246" y="38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FA3D04" id="Freeform 210" o:spid="_x0000_s1026" style="position:absolute;margin-left:290.15pt;margin-top:17.75pt;width:30.75pt;height:19.2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" path="m246,38l39,38,39,,,77r39,77l39,115r207,l246,38xe" filled="f" strokecolor="#164326" strokeweight=".25pt">
                <v:stroke endcap="round"/>
                <v:path arrowok="t" o:connecttype="custom" o:connectlocs="390525,60325;61913,60325;61913,0;0,122238;61913,244475;61913,182563;390525,182563;390525,60325" o:connectangles="0,0,0,0,0,0,0,0"/>
              </v:shape>
            </w:pict>
          </mc:Fallback>
        </mc:AlternateContent>
      </w:r>
    </w:p>
    <w:p w:rsidR="004632BA" w:rsidRDefault="004632BA" w:rsidP="004632BA">
      <w:pPr>
        <w:rPr>
          <w:rFonts w:ascii="Calibri" w:hAnsi="Calibri" w:cs="Calibri"/>
          <w:b/>
        </w:rPr>
      </w:pPr>
    </w:p>
    <w:p w:rsidR="004632BA" w:rsidRDefault="004632BA" w:rsidP="004632BA">
      <w:pPr>
        <w:rPr>
          <w:rFonts w:ascii="Calibri" w:hAnsi="Calibri" w:cs="Calibri"/>
          <w:b/>
        </w:rPr>
      </w:pPr>
    </w:p>
    <w:p w:rsidR="004632BA" w:rsidRDefault="004632BA" w:rsidP="004632BA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75F51241" wp14:editId="55CA4CE9">
                <wp:simplePos x="0" y="0"/>
                <wp:positionH relativeFrom="column">
                  <wp:posOffset>417906</wp:posOffset>
                </wp:positionH>
                <wp:positionV relativeFrom="paragraph">
                  <wp:posOffset>96697</wp:posOffset>
                </wp:positionV>
                <wp:extent cx="215214" cy="261163"/>
                <wp:effectExtent l="0" t="0" r="13970" b="24765"/>
                <wp:wrapNone/>
                <wp:docPr id="2831" name="Freeform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5214" cy="261163"/>
                        </a:xfrm>
                        <a:custGeom>
                          <a:avLst/>
                          <a:gdLst>
                            <a:gd name="T0" fmla="*/ 39 w 154"/>
                            <a:gd name="T1" fmla="*/ 0 h 215"/>
                            <a:gd name="T2" fmla="*/ 39 w 154"/>
                            <a:gd name="T3" fmla="*/ 177 h 215"/>
                            <a:gd name="T4" fmla="*/ 0 w 154"/>
                            <a:gd name="T5" fmla="*/ 177 h 215"/>
                            <a:gd name="T6" fmla="*/ 77 w 154"/>
                            <a:gd name="T7" fmla="*/ 215 h 215"/>
                            <a:gd name="T8" fmla="*/ 154 w 154"/>
                            <a:gd name="T9" fmla="*/ 177 h 215"/>
                            <a:gd name="T10" fmla="*/ 115 w 154"/>
                            <a:gd name="T11" fmla="*/ 177 h 215"/>
                            <a:gd name="T12" fmla="*/ 115 w 154"/>
                            <a:gd name="T13" fmla="*/ 0 h 215"/>
                            <a:gd name="T14" fmla="*/ 39 w 154"/>
                            <a:gd name="T15" fmla="*/ 0 h 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54" h="215">
                              <a:moveTo>
                                <a:pt x="39" y="0"/>
                              </a:moveTo>
                              <a:lnTo>
                                <a:pt x="39" y="177"/>
                              </a:lnTo>
                              <a:lnTo>
                                <a:pt x="0" y="177"/>
                              </a:lnTo>
                              <a:lnTo>
                                <a:pt x="77" y="215"/>
                              </a:lnTo>
                              <a:lnTo>
                                <a:pt x="154" y="177"/>
                              </a:lnTo>
                              <a:lnTo>
                                <a:pt x="115" y="177"/>
                              </a:lnTo>
                              <a:lnTo>
                                <a:pt x="115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135C91" id="Freeform 218" o:spid="_x0000_s1026" style="position:absolute;margin-left:32.9pt;margin-top:7.6pt;width:16.95pt;height:20.5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" path="m39,r,177l,177r77,38l154,177r-39,l115,,39,xe" filled="f" strokecolor="#164326" strokeweight=".25pt">
                <v:stroke endcap="round"/>
                <v:path arrowok="t" o:connecttype="custom" o:connectlocs="54502,0;54502,215004;0,215004;107607,261163;215214,215004;160712,215004;160712,0;54502,0" o:connectangles="0,0,0,0,0,0,0,0"/>
              </v:shape>
            </w:pict>
          </mc:Fallback>
        </mc:AlternateContent>
      </w:r>
    </w:p>
    <w:p w:rsidR="004632BA" w:rsidRDefault="004632BA" w:rsidP="004632BA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4CF565E1" wp14:editId="7D523D67">
                <wp:simplePos x="0" y="0"/>
                <wp:positionH relativeFrom="margin">
                  <wp:posOffset>52146</wp:posOffset>
                </wp:positionH>
                <wp:positionV relativeFrom="paragraph">
                  <wp:posOffset>189967</wp:posOffset>
                </wp:positionV>
                <wp:extent cx="865835" cy="719176"/>
                <wp:effectExtent l="19050" t="19050" r="10795" b="24130"/>
                <wp:wrapNone/>
                <wp:docPr id="2832" name="圓角矩形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5835" cy="71917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4632B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Burn-In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CF565E1" id="_x0000_s1246" style="position:absolute;margin-left:4.1pt;margin-top:14.95pt;width:68.2pt;height:56.65pt;z-index:2535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" filled="f" strokecolor="#00b0f0" strokeweight="2.25pt">
                <v:path arrowok="t"/>
                <v:textbox>
                  <w:txbxContent>
                    <w:p w:rsidR="00A761E4" w:rsidRDefault="00A761E4" w:rsidP="004632B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Burn-In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504512" behindDoc="0" locked="0" layoutInCell="1" allowOverlap="1" wp14:anchorId="570AA25C" wp14:editId="4E038CB2">
                <wp:simplePos x="0" y="0"/>
                <wp:positionH relativeFrom="margin">
                  <wp:posOffset>1376045</wp:posOffset>
                </wp:positionH>
                <wp:positionV relativeFrom="paragraph">
                  <wp:posOffset>168910</wp:posOffset>
                </wp:positionV>
                <wp:extent cx="932180" cy="733425"/>
                <wp:effectExtent l="19050" t="19050" r="20320" b="28575"/>
                <wp:wrapNone/>
                <wp:docPr id="2833" name="圓角矩形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33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4632BA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Final   Functional </w:t>
                            </w:r>
                          </w:p>
                          <w:p w:rsidR="00A761E4" w:rsidRDefault="00A761E4" w:rsidP="004632BA">
                            <w:pPr>
                              <w:pStyle w:val="Web"/>
                              <w:spacing w:before="0" w:beforeAutospacing="0" w:after="0" w:afterAutospacing="0" w:line="240" w:lineRule="exact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Test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70AA25C" id="_x0000_s1247" style="position:absolute;margin-left:108.35pt;margin-top:13.3pt;width:73.4pt;height:57.75pt;z-index:2535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" filled="f" strokecolor="#00b0f0" strokeweight="2.25pt">
                <v:path arrowok="t"/>
                <v:textbox>
                  <w:txbxContent>
                    <w:p w:rsidR="00A761E4" w:rsidRDefault="00A761E4" w:rsidP="004632BA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Final   Functional </w:t>
                      </w:r>
                    </w:p>
                    <w:p w:rsidR="00A761E4" w:rsidRDefault="00A761E4" w:rsidP="004632BA">
                      <w:pPr>
                        <w:pStyle w:val="Web"/>
                        <w:spacing w:before="0" w:beforeAutospacing="0" w:after="0" w:afterAutospacing="0" w:line="240" w:lineRule="exact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79396A5E" wp14:editId="2AB292F5">
                <wp:simplePos x="0" y="0"/>
                <wp:positionH relativeFrom="margin">
                  <wp:posOffset>2743937</wp:posOffset>
                </wp:positionH>
                <wp:positionV relativeFrom="paragraph">
                  <wp:posOffset>117196</wp:posOffset>
                </wp:positionV>
                <wp:extent cx="932180" cy="770890"/>
                <wp:effectExtent l="19050" t="19050" r="20320" b="10160"/>
                <wp:wrapNone/>
                <wp:docPr id="2834" name="圓角矩形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4632B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FQC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9396A5E" id="_x0000_s1248" style="position:absolute;margin-left:216.05pt;margin-top:9.25pt;width:73.4pt;height:60.7pt;z-index:25350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" fillcolor="#92d050" strokecolor="#00b0f0" strokeweight="2.25pt">
                <v:path arrowok="t"/>
                <v:textbox>
                  <w:txbxContent>
                    <w:p w:rsidR="00A761E4" w:rsidRDefault="00A761E4" w:rsidP="004632BA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FQC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1FBC8FC1" wp14:editId="1FE3B548">
                <wp:simplePos x="0" y="0"/>
                <wp:positionH relativeFrom="margin">
                  <wp:posOffset>4104284</wp:posOffset>
                </wp:positionH>
                <wp:positionV relativeFrom="paragraph">
                  <wp:posOffset>170180</wp:posOffset>
                </wp:positionV>
                <wp:extent cx="932180" cy="770890"/>
                <wp:effectExtent l="19050" t="19050" r="20320" b="10160"/>
                <wp:wrapNone/>
                <wp:docPr id="2835" name="圓角矩形 2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4632BA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Packing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FBC8FC1" id="圓角矩形 2835" o:spid="_x0000_s1249" style="position:absolute;margin-left:323.15pt;margin-top:13.4pt;width:73.4pt;height:60.7pt;z-index:25350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" filled="f" strokecolor="#00b0f0" strokeweight="2.25pt">
                <v:path arrowok="t"/>
                <v:textbox>
                  <w:txbxContent>
                    <w:p w:rsidR="00A761E4" w:rsidRDefault="00A761E4" w:rsidP="004632BA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Packing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2B59">
        <w:rPr>
          <w:rFonts w:asciiTheme="majorHAnsi" w:hAnsiTheme="majorHAnsi" w:cstheme="majorHAnsi"/>
          <w:b/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7DAE60A5" wp14:editId="25BEA3D0">
                <wp:simplePos x="0" y="0"/>
                <wp:positionH relativeFrom="margin">
                  <wp:posOffset>5479796</wp:posOffset>
                </wp:positionH>
                <wp:positionV relativeFrom="paragraph">
                  <wp:posOffset>137160</wp:posOffset>
                </wp:positionV>
                <wp:extent cx="932180" cy="770890"/>
                <wp:effectExtent l="19050" t="19050" r="20320" b="10160"/>
                <wp:wrapNone/>
                <wp:docPr id="2836" name="圓角矩形 2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2180" cy="7708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4632BA">
                            <w:pPr>
                              <w:jc w:val="center"/>
                            </w:pPr>
                            <w:r>
                              <w:rPr>
                                <w:rFonts w:ascii="Calibri" w:eastAsia="細明體" w:hAnsi="Calibri" w:cs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Ship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DAE60A5" id="圓角矩形 2836" o:spid="_x0000_s1250" style="position:absolute;margin-left:431.5pt;margin-top:10.8pt;width:73.4pt;height:60.7pt;z-index:25350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" filled="f" strokecolor="#00b0f0" strokeweight="2.25pt">
                <v:path arrowok="t"/>
                <v:textbox>
                  <w:txbxContent>
                    <w:p w:rsidR="00A761E4" w:rsidRDefault="00A761E4" w:rsidP="004632BA">
                      <w:pPr>
                        <w:jc w:val="center"/>
                      </w:pPr>
                      <w:r>
                        <w:rPr>
                          <w:rFonts w:ascii="Calibri" w:eastAsia="細明體" w:hAnsi="Calibri" w:cs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Ship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632BA" w:rsidRDefault="004632BA" w:rsidP="004632BA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1D9F1E6F" wp14:editId="7C5F40D1">
                <wp:simplePos x="0" y="0"/>
                <wp:positionH relativeFrom="column">
                  <wp:posOffset>962965</wp:posOffset>
                </wp:positionH>
                <wp:positionV relativeFrom="paragraph">
                  <wp:posOffset>142240</wp:posOffset>
                </wp:positionV>
                <wp:extent cx="390525" cy="244475"/>
                <wp:effectExtent l="0" t="0" r="28575" b="22225"/>
                <wp:wrapNone/>
                <wp:docPr id="2837" name="Freeform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E69ADA" id="Freeform 223" o:spid="_x0000_s1026" style="position:absolute;margin-left:75.8pt;margin-top:11.2pt;width:30.75pt;height:19.2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6D46907A" wp14:editId="47219095">
                <wp:simplePos x="0" y="0"/>
                <wp:positionH relativeFrom="column">
                  <wp:posOffset>2336800</wp:posOffset>
                </wp:positionH>
                <wp:positionV relativeFrom="paragraph">
                  <wp:posOffset>134925</wp:posOffset>
                </wp:positionV>
                <wp:extent cx="390525" cy="244475"/>
                <wp:effectExtent l="0" t="0" r="28575" b="22225"/>
                <wp:wrapNone/>
                <wp:docPr id="2838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4A2271" id="Freeform 230" o:spid="_x0000_s1026" style="position:absolute;margin-left:184pt;margin-top:10.6pt;width:30.75pt;height:19.2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508608" behindDoc="0" locked="0" layoutInCell="1" allowOverlap="1" wp14:anchorId="6DB46C22" wp14:editId="3DA5438C">
                <wp:simplePos x="0" y="0"/>
                <wp:positionH relativeFrom="column">
                  <wp:posOffset>3688004</wp:posOffset>
                </wp:positionH>
                <wp:positionV relativeFrom="paragraph">
                  <wp:posOffset>127025</wp:posOffset>
                </wp:positionV>
                <wp:extent cx="390525" cy="244475"/>
                <wp:effectExtent l="0" t="0" r="28575" b="22225"/>
                <wp:wrapNone/>
                <wp:docPr id="2839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CA50F2" id="Freeform 230" o:spid="_x0000_s1026" style="position:absolute;margin-left:290.4pt;margin-top:10pt;width:30.75pt;height:19.25pt;z-index:2535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  <w:r>
        <w:rPr>
          <w:rFonts w:ascii="Calibri" w:hAnsi="Calibri" w:cs="Calibri"/>
          <w:b/>
          <w:noProof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081D1A9E" wp14:editId="5F92E12F">
                <wp:simplePos x="0" y="0"/>
                <wp:positionH relativeFrom="column">
                  <wp:posOffset>5073218</wp:posOffset>
                </wp:positionH>
                <wp:positionV relativeFrom="paragraph">
                  <wp:posOffset>142977</wp:posOffset>
                </wp:positionV>
                <wp:extent cx="390525" cy="244475"/>
                <wp:effectExtent l="0" t="0" r="28575" b="22225"/>
                <wp:wrapNone/>
                <wp:docPr id="2840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244475"/>
                        </a:xfrm>
                        <a:custGeom>
                          <a:avLst/>
                          <a:gdLst>
                            <a:gd name="T0" fmla="*/ 0 w 246"/>
                            <a:gd name="T1" fmla="*/ 116 h 154"/>
                            <a:gd name="T2" fmla="*/ 208 w 246"/>
                            <a:gd name="T3" fmla="*/ 116 h 154"/>
                            <a:gd name="T4" fmla="*/ 208 w 246"/>
                            <a:gd name="T5" fmla="*/ 154 h 154"/>
                            <a:gd name="T6" fmla="*/ 246 w 246"/>
                            <a:gd name="T7" fmla="*/ 77 h 154"/>
                            <a:gd name="T8" fmla="*/ 208 w 246"/>
                            <a:gd name="T9" fmla="*/ 0 h 154"/>
                            <a:gd name="T10" fmla="*/ 208 w 246"/>
                            <a:gd name="T11" fmla="*/ 39 h 154"/>
                            <a:gd name="T12" fmla="*/ 0 w 246"/>
                            <a:gd name="T13" fmla="*/ 39 h 154"/>
                            <a:gd name="T14" fmla="*/ 0 w 246"/>
                            <a:gd name="T15" fmla="*/ 116 h 1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46" h="154">
                              <a:moveTo>
                                <a:pt x="0" y="116"/>
                              </a:moveTo>
                              <a:lnTo>
                                <a:pt x="208" y="116"/>
                              </a:lnTo>
                              <a:lnTo>
                                <a:pt x="208" y="154"/>
                              </a:lnTo>
                              <a:lnTo>
                                <a:pt x="246" y="77"/>
                              </a:lnTo>
                              <a:lnTo>
                                <a:pt x="208" y="0"/>
                              </a:lnTo>
                              <a:lnTo>
                                <a:pt x="208" y="39"/>
                              </a:lnTo>
                              <a:lnTo>
                                <a:pt x="0" y="39"/>
                              </a:lnTo>
                              <a:lnTo>
                                <a:pt x="0" y="116"/>
                              </a:lnTo>
                              <a:close/>
                            </a:path>
                          </a:pathLst>
                        </a:custGeom>
                        <a:noFill/>
                        <a:ln w="3175" cap="rnd">
                          <a:solidFill>
                            <a:srgbClr val="16432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6FA01E" id="Freeform 230" o:spid="_x0000_s1026" style="position:absolute;margin-left:399.45pt;margin-top:11.25pt;width:30.75pt;height:19.2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6,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" path="m,116r208,l208,154,246,77,208,r,39l,39r,77xe" filled="f" strokecolor="#164326" strokeweight=".25pt">
                <v:stroke endcap="round"/>
                <v:path arrowok="t" o:connecttype="custom" o:connectlocs="0,184150;330200,184150;330200,244475;390525,122238;330200,0;330200,61913;0,61913;0,184150" o:connectangles="0,0,0,0,0,0,0,0"/>
              </v:shape>
            </w:pict>
          </mc:Fallback>
        </mc:AlternateContent>
      </w:r>
    </w:p>
    <w:p w:rsidR="004632BA" w:rsidRDefault="004632BA" w:rsidP="004632BA">
      <w:pPr>
        <w:rPr>
          <w:rFonts w:ascii="Calibri" w:hAnsi="Calibri" w:cs="Calibri"/>
          <w:b/>
        </w:rPr>
      </w:pPr>
    </w:p>
    <w:p w:rsidR="004632BA" w:rsidRPr="004632BA" w:rsidRDefault="004632BA" w:rsidP="004632BA"/>
    <w:p w:rsidR="00444C3F" w:rsidRPr="00303FC2" w:rsidRDefault="00C53919" w:rsidP="00ED1ACA">
      <w:pPr>
        <w:pStyle w:val="a"/>
        <w:spacing w:before="180" w:after="180"/>
      </w:pPr>
      <w:bookmarkStart w:id="83" w:name="_Toc62232069"/>
      <w:r>
        <w:lastRenderedPageBreak/>
        <w:t>Test Equipment o</w:t>
      </w:r>
      <w:r w:rsidR="00DE2C49">
        <w:t xml:space="preserve">f </w:t>
      </w:r>
      <w:r w:rsidR="00C76C63">
        <w:t>FQC</w:t>
      </w:r>
      <w:bookmarkEnd w:id="83"/>
    </w:p>
    <w:p w:rsidR="00CD0B29" w:rsidRDefault="00CD0B29" w:rsidP="00CD0B29">
      <w:pPr>
        <w:rPr>
          <w:rFonts w:ascii="Calibri" w:hAnsi="Calibri" w:cs="Calibri"/>
          <w:b/>
          <w:sz w:val="28"/>
          <w:szCs w:val="28"/>
        </w:rPr>
      </w:pPr>
      <w:r w:rsidRPr="00303FC2">
        <w:rPr>
          <w:rFonts w:ascii="Calibri" w:hAnsi="Calibri" w:cs="Calibri"/>
          <w:b/>
          <w:sz w:val="28"/>
          <w:szCs w:val="28"/>
        </w:rPr>
        <w:t xml:space="preserve">DUT: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95"/>
        <w:gridCol w:w="1985"/>
        <w:gridCol w:w="3118"/>
        <w:gridCol w:w="567"/>
        <w:gridCol w:w="3686"/>
      </w:tblGrid>
      <w:tr w:rsidR="009C5348" w:rsidRPr="009C5348" w:rsidTr="009C5348"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348" w:rsidRPr="009C5348" w:rsidRDefault="009C5348" w:rsidP="009C5348">
            <w:pPr>
              <w:pStyle w:val="13"/>
              <w:rPr>
                <w:rFonts w:ascii="Calibri" w:hAnsi="Calibri" w:cs="Calibri"/>
                <w:b/>
                <w:color w:val="000000"/>
              </w:rPr>
            </w:pPr>
            <w:r w:rsidRPr="009C5348">
              <w:rPr>
                <w:rFonts w:ascii="Calibri" w:hAnsi="Calibri" w:cs="Calibri"/>
                <w:b/>
                <w:color w:val="000000"/>
              </w:rPr>
              <w:t>Item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348" w:rsidRPr="009C5348" w:rsidRDefault="009C5348" w:rsidP="009C5348">
            <w:pPr>
              <w:pStyle w:val="13"/>
              <w:rPr>
                <w:rFonts w:ascii="Calibri" w:hAnsi="Calibri" w:cs="Calibri"/>
                <w:b/>
                <w:color w:val="000000"/>
              </w:rPr>
            </w:pPr>
            <w:r w:rsidRPr="009C5348">
              <w:rPr>
                <w:rFonts w:ascii="Calibri" w:hAnsi="Calibri" w:cs="Calibri"/>
                <w:b/>
                <w:color w:val="000000"/>
              </w:rPr>
              <w:t>Equipment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348" w:rsidRPr="009C5348" w:rsidRDefault="009C5348" w:rsidP="009C5348">
            <w:pPr>
              <w:pStyle w:val="13"/>
              <w:rPr>
                <w:rFonts w:ascii="Calibri" w:hAnsi="Calibri" w:cs="Calibri"/>
                <w:b/>
                <w:color w:val="000000"/>
              </w:rPr>
            </w:pPr>
            <w:r w:rsidRPr="009C5348">
              <w:rPr>
                <w:rFonts w:ascii="Calibri" w:hAnsi="Calibri" w:cs="Calibri"/>
                <w:b/>
                <w:color w:val="000000"/>
              </w:rPr>
              <w:t>Specification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348" w:rsidRPr="009C5348" w:rsidRDefault="009C5348" w:rsidP="009C5348">
            <w:pPr>
              <w:pStyle w:val="13"/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9C5348">
              <w:rPr>
                <w:rFonts w:ascii="Calibri" w:hAnsi="Calibri" w:cs="Calibri"/>
                <w:b/>
                <w:color w:val="000000"/>
              </w:rPr>
              <w:t>Qty</w:t>
            </w:r>
            <w:proofErr w:type="spellEnd"/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348" w:rsidRPr="009C5348" w:rsidRDefault="009C5348" w:rsidP="009C5348">
            <w:pPr>
              <w:pStyle w:val="13"/>
              <w:rPr>
                <w:rFonts w:ascii="Calibri" w:hAnsi="Calibri" w:cs="Calibri"/>
                <w:b/>
                <w:color w:val="000000"/>
              </w:rPr>
            </w:pPr>
            <w:r w:rsidRPr="009C5348">
              <w:rPr>
                <w:rFonts w:ascii="Calibri" w:hAnsi="Calibri" w:cs="Calibri"/>
                <w:b/>
                <w:color w:val="000000"/>
              </w:rPr>
              <w:t>Remark</w:t>
            </w:r>
          </w:p>
        </w:tc>
      </w:tr>
      <w:tr w:rsidR="005177FE" w:rsidRPr="009C5348" w:rsidTr="00560F9D"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Pr="001F7DE8" w:rsidRDefault="005177FE" w:rsidP="005177FE">
            <w:pPr>
              <w:jc w:val="center"/>
              <w:textAlignment w:val="bottom"/>
              <w:rPr>
                <w:rFonts w:ascii="Calibri" w:hAnsi="Calibri" w:cs="Calibri"/>
                <w:color w:val="000000"/>
                <w:szCs w:val="22"/>
              </w:rPr>
            </w:pPr>
            <w:r w:rsidRPr="001F7DE8">
              <w:rPr>
                <w:rFonts w:ascii="Calibri" w:hAnsi="Calibri" w:cs="Calibri"/>
                <w:color w:val="000000"/>
                <w:szCs w:val="22"/>
              </w:rPr>
              <w:t>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77FE" w:rsidRPr="001F7DE8" w:rsidRDefault="005177FE" w:rsidP="005177FE">
            <w:pPr>
              <w:spacing w:line="225" w:lineRule="atLeast"/>
              <w:rPr>
                <w:rFonts w:ascii="Calibri" w:hAnsi="Calibri" w:cs="Calibri"/>
                <w:color w:val="000000"/>
                <w:szCs w:val="22"/>
              </w:rPr>
            </w:pPr>
            <w:r w:rsidRPr="001F7DE8">
              <w:rPr>
                <w:rFonts w:ascii="Calibri" w:hAnsi="Calibri" w:cs="Calibri"/>
                <w:color w:val="000000"/>
                <w:szCs w:val="22"/>
              </w:rPr>
              <w:t xml:space="preserve">PC 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77FE" w:rsidRPr="00442D51" w:rsidRDefault="005177FE" w:rsidP="005177FE">
            <w:pPr>
              <w:pStyle w:val="ae"/>
              <w:numPr>
                <w:ilvl w:val="0"/>
                <w:numId w:val="65"/>
              </w:numPr>
              <w:spacing w:line="225" w:lineRule="atLeast"/>
              <w:ind w:leftChars="0"/>
              <w:rPr>
                <w:rFonts w:ascii="Calibri" w:hAnsi="Calibri" w:cs="Calibri"/>
                <w:color w:val="000000"/>
                <w:szCs w:val="22"/>
              </w:rPr>
            </w:pPr>
            <w:r w:rsidRPr="005452C0">
              <w:rPr>
                <w:rFonts w:ascii="Calibri" w:hAnsi="Calibri" w:cs="Calibri"/>
                <w:color w:val="000000"/>
                <w:szCs w:val="22"/>
              </w:rPr>
              <w:t>OS: Ubuntu 16.04 or 18</w:t>
            </w:r>
            <w:r w:rsidRPr="005452C0">
              <w:rPr>
                <w:rFonts w:ascii="Calibri" w:hAnsi="Calibri" w:cs="Calibri" w:hint="eastAsia"/>
                <w:color w:val="000000"/>
                <w:szCs w:val="22"/>
              </w:rPr>
              <w:t xml:space="preserve"> LTS</w:t>
            </w:r>
          </w:p>
          <w:p w:rsidR="005177FE" w:rsidRPr="005452C0" w:rsidRDefault="005177FE" w:rsidP="005177FE">
            <w:pPr>
              <w:pStyle w:val="ae"/>
              <w:numPr>
                <w:ilvl w:val="0"/>
                <w:numId w:val="65"/>
              </w:numPr>
              <w:spacing w:line="225" w:lineRule="atLeast"/>
              <w:ind w:leftChars="0"/>
              <w:rPr>
                <w:rFonts w:ascii="Calibri" w:hAnsi="Calibri" w:cs="Calibri"/>
                <w:color w:val="000000"/>
                <w:szCs w:val="22"/>
              </w:rPr>
            </w:pPr>
            <w:r w:rsidRPr="005452C0">
              <w:rPr>
                <w:rFonts w:ascii="Calibri" w:hAnsi="Calibri" w:cs="Calibri"/>
                <w:color w:val="000000"/>
                <w:szCs w:val="22"/>
              </w:rPr>
              <w:t xml:space="preserve">HW spec.: </w:t>
            </w:r>
          </w:p>
          <w:p w:rsidR="005177FE" w:rsidRDefault="005177FE" w:rsidP="005177FE">
            <w:pPr>
              <w:spacing w:line="225" w:lineRule="atLeast"/>
              <w:ind w:firstLineChars="100" w:firstLine="240"/>
              <w:rPr>
                <w:rFonts w:ascii="Calibri" w:hAnsi="Calibri" w:cs="Calibri"/>
                <w:color w:val="000000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Cs w:val="22"/>
              </w:rPr>
              <w:t>PCIe</w:t>
            </w:r>
            <w:proofErr w:type="spellEnd"/>
            <w:r>
              <w:rPr>
                <w:rFonts w:ascii="Calibri" w:hAnsi="Calibri" w:cs="Calibri"/>
                <w:color w:val="000000"/>
                <w:szCs w:val="22"/>
              </w:rPr>
              <w:t xml:space="preserve"> Gen.3 X16</w:t>
            </w:r>
          </w:p>
          <w:p w:rsidR="005177FE" w:rsidRDefault="005177FE" w:rsidP="005177FE">
            <w:pPr>
              <w:spacing w:line="225" w:lineRule="atLeast"/>
              <w:ind w:leftChars="100" w:left="24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 xml:space="preserve">BIOS support: 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>Above 4GB decoding</w:t>
            </w:r>
          </w:p>
          <w:p w:rsidR="005177FE" w:rsidRPr="005452C0" w:rsidRDefault="005177FE" w:rsidP="005177FE">
            <w:pPr>
              <w:pStyle w:val="ae"/>
              <w:numPr>
                <w:ilvl w:val="0"/>
                <w:numId w:val="65"/>
              </w:numPr>
              <w:spacing w:line="225" w:lineRule="atLeast"/>
              <w:ind w:leftChars="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This compute must access the internet for package update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77FE" w:rsidRPr="001F7DE8" w:rsidRDefault="005177FE" w:rsidP="005177FE">
            <w:pPr>
              <w:spacing w:line="225" w:lineRule="atLeast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1F7DE8">
              <w:rPr>
                <w:rFonts w:ascii="Calibri" w:hAnsi="Calibri" w:cs="Calibri"/>
                <w:color w:val="000000"/>
                <w:szCs w:val="22"/>
              </w:rPr>
              <w:t xml:space="preserve">1 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Default="005177FE" w:rsidP="005177FE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The Ubuntu </w:t>
            </w:r>
            <w:r>
              <w:rPr>
                <w:rFonts w:ascii="Calibri" w:hAnsi="Calibri" w:cs="Calibri"/>
                <w:color w:val="000000"/>
                <w:szCs w:val="22"/>
              </w:rPr>
              <w:t>update package:</w:t>
            </w:r>
          </w:p>
          <w:p w:rsidR="005177FE" w:rsidRDefault="005177FE" w:rsidP="005177FE">
            <w:pPr>
              <w:pStyle w:val="Default"/>
            </w:pPr>
            <w:proofErr w:type="spellStart"/>
            <w:r>
              <w:t>sudo</w:t>
            </w:r>
            <w:proofErr w:type="spellEnd"/>
            <w:r>
              <w:t xml:space="preserve"> apt install dialog </w:t>
            </w:r>
          </w:p>
          <w:p w:rsidR="005177FE" w:rsidRPr="005452C0" w:rsidRDefault="005177FE" w:rsidP="005177FE">
            <w:pPr>
              <w:pStyle w:val="Default"/>
            </w:pPr>
            <w:proofErr w:type="spellStart"/>
            <w:r>
              <w:rPr>
                <w:sz w:val="23"/>
                <w:szCs w:val="23"/>
              </w:rPr>
              <w:t>sudo</w:t>
            </w:r>
            <w:proofErr w:type="spellEnd"/>
            <w:r>
              <w:rPr>
                <w:sz w:val="23"/>
                <w:szCs w:val="23"/>
              </w:rPr>
              <w:t xml:space="preserve"> update-</w:t>
            </w:r>
            <w:proofErr w:type="spellStart"/>
            <w:r>
              <w:rPr>
                <w:sz w:val="23"/>
                <w:szCs w:val="23"/>
              </w:rPr>
              <w:t>pciids</w:t>
            </w:r>
            <w:proofErr w:type="spellEnd"/>
          </w:p>
          <w:p w:rsidR="005177FE" w:rsidRDefault="005177FE" w:rsidP="005177FE">
            <w:pPr>
              <w:pStyle w:val="Default"/>
            </w:pPr>
          </w:p>
          <w:p w:rsidR="005177FE" w:rsidRDefault="005177FE" w:rsidP="005177FE">
            <w:pPr>
              <w:pStyle w:val="Default"/>
            </w:pPr>
            <w:r>
              <w:rPr>
                <w:rFonts w:ascii="Calibri" w:eastAsiaTheme="minorEastAsia" w:hAnsi="Calibri" w:cs="Calibri"/>
                <w:szCs w:val="22"/>
              </w:rPr>
              <w:t>Driver:</w:t>
            </w:r>
            <w:r>
              <w:rPr>
                <w:rFonts w:ascii="Calibri" w:eastAsiaTheme="minorEastAsia" w:hAnsi="Calibri" w:cs="Calibri" w:hint="eastAsia"/>
                <w:szCs w:val="22"/>
              </w:rPr>
              <w:t xml:space="preserve"> CP210x_Universal Driver</w:t>
            </w:r>
          </w:p>
          <w:p w:rsidR="005177FE" w:rsidRPr="001F7DE8" w:rsidRDefault="005177FE" w:rsidP="005177FE">
            <w:pPr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5177FE" w:rsidRPr="009C5348" w:rsidTr="00560F9D"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Pr="00303FC2" w:rsidRDefault="005177FE" w:rsidP="005177FE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Pr="00303FC2" w:rsidRDefault="005177FE" w:rsidP="005177FE">
            <w:pPr>
              <w:rPr>
                <w:rFonts w:ascii="Calibri" w:hAnsi="Calibri" w:cs="Calibri"/>
                <w:color w:val="000000"/>
                <w:szCs w:val="22"/>
              </w:rPr>
            </w:pPr>
            <w:r w:rsidRPr="00303FC2">
              <w:rPr>
                <w:rFonts w:ascii="Calibri" w:hAnsi="Calibri" w:cs="Calibri"/>
                <w:color w:val="000000"/>
                <w:szCs w:val="22"/>
              </w:rPr>
              <w:t>Barcode Scanner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Pr="00303FC2" w:rsidRDefault="005177FE" w:rsidP="005177FE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2D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Pr="00303FC2" w:rsidRDefault="005177FE" w:rsidP="005177FE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303FC2">
              <w:rPr>
                <w:rFonts w:ascii="Calibri" w:hAnsi="Calibri" w:cs="Calibri"/>
                <w:color w:val="000000"/>
                <w:szCs w:val="22"/>
              </w:rPr>
              <w:t>1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77FE" w:rsidRPr="00303FC2" w:rsidRDefault="005177FE" w:rsidP="005177FE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  <w:tr w:rsidR="005177FE" w:rsidRPr="009C5348" w:rsidTr="00560F9D"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Default="005177FE" w:rsidP="005177FE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Pr="00303FC2" w:rsidRDefault="005177FE" w:rsidP="005177FE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Com port setting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Default="005177FE" w:rsidP="005177FE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B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aud: 115200, HW SW flow control </w:t>
            </w:r>
            <w:r>
              <w:rPr>
                <w:rFonts w:ascii="Calibri" w:hAnsi="Calibri" w:cs="Calibri"/>
                <w:color w:val="000000"/>
                <w:szCs w:val="22"/>
              </w:rPr>
              <w:t>“NO”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Pr="00303FC2" w:rsidRDefault="005177FE" w:rsidP="005177FE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77FE" w:rsidRPr="00442D51" w:rsidRDefault="005177FE" w:rsidP="005177FE">
            <w:pPr>
              <w:rPr>
                <w:rFonts w:ascii="Calibri" w:eastAsiaTheme="minorEastAsia" w:hAnsi="Calibri" w:cs="Calibri"/>
                <w:color w:val="000000"/>
                <w:szCs w:val="22"/>
              </w:rPr>
            </w:pPr>
          </w:p>
        </w:tc>
      </w:tr>
      <w:tr w:rsidR="005177FE" w:rsidRPr="009C5348" w:rsidTr="00560F9D"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Default="005177FE" w:rsidP="005177FE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Pr="00303FC2" w:rsidRDefault="005177FE" w:rsidP="005177FE">
            <w:pPr>
              <w:rPr>
                <w:rFonts w:ascii="Calibri" w:hAnsi="Calibri" w:cs="Calibri"/>
                <w:color w:val="000000"/>
                <w:szCs w:val="22"/>
              </w:rPr>
            </w:pPr>
            <w:proofErr w:type="spellStart"/>
            <w:r>
              <w:rPr>
                <w:rFonts w:ascii="Calibri" w:hAnsi="Calibri" w:cs="Calibri" w:hint="eastAsia"/>
                <w:color w:val="000000"/>
                <w:szCs w:val="22"/>
              </w:rPr>
              <w:t>PCIe</w:t>
            </w:r>
            <w:proofErr w:type="spellEnd"/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 w:hint="eastAsia"/>
                <w:color w:val="000000"/>
                <w:szCs w:val="22"/>
              </w:rPr>
              <w:t>Hotswap</w:t>
            </w:r>
            <w:proofErr w:type="spellEnd"/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 </w:t>
            </w:r>
            <w:r>
              <w:rPr>
                <w:rFonts w:ascii="Calibri" w:hAnsi="Calibri" w:cs="Calibri"/>
                <w:color w:val="000000"/>
                <w:szCs w:val="22"/>
              </w:rPr>
              <w:t>Card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Default="005177FE" w:rsidP="005177FE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PEX-16-50185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Pr="00303FC2" w:rsidRDefault="005177FE" w:rsidP="005177FE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1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77FE" w:rsidRPr="00303FC2" w:rsidRDefault="005177FE" w:rsidP="005177FE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  <w:tr w:rsidR="005177FE" w:rsidRPr="009C5348" w:rsidTr="00560F9D"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Default="005177FE" w:rsidP="005177FE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Pr="00303FC2" w:rsidRDefault="005177FE" w:rsidP="005177FE">
            <w:pPr>
              <w:rPr>
                <w:rFonts w:ascii="Calibri" w:hAnsi="Calibri" w:cs="Calibri"/>
                <w:color w:val="000000"/>
                <w:szCs w:val="22"/>
              </w:rPr>
            </w:pPr>
            <w:proofErr w:type="spellStart"/>
            <w:r>
              <w:rPr>
                <w:rFonts w:ascii="Calibri" w:hAnsi="Calibri" w:cs="Calibri" w:hint="eastAsia"/>
                <w:color w:val="000000"/>
                <w:szCs w:val="22"/>
              </w:rPr>
              <w:t>PCIe</w:t>
            </w:r>
            <w:proofErr w:type="spellEnd"/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 w:hint="eastAsia"/>
                <w:color w:val="000000"/>
                <w:szCs w:val="22"/>
              </w:rPr>
              <w:t>Extenend</w:t>
            </w:r>
            <w:proofErr w:type="spellEnd"/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 Card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Default="005177FE" w:rsidP="005177FE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PEX-16XL V3.0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Pr="00303FC2" w:rsidRDefault="005177FE" w:rsidP="005177FE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1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77FE" w:rsidRPr="00303FC2" w:rsidRDefault="005177FE" w:rsidP="005177FE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  <w:tr w:rsidR="005177FE" w:rsidRPr="009C5348" w:rsidTr="00560F9D"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Default="005177FE" w:rsidP="005177FE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Default="005177FE" w:rsidP="005177FE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RJ45</w:t>
            </w:r>
            <w:r>
              <w:rPr>
                <w:rFonts w:ascii="Calibri" w:hAnsi="Calibri" w:cs="Calibri"/>
                <w:color w:val="000000"/>
                <w:szCs w:val="22"/>
              </w:rPr>
              <w:t xml:space="preserve"> Cable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Default="005177FE" w:rsidP="005177FE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Ethernet Cable 3m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Default="005177FE" w:rsidP="005177FE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1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77FE" w:rsidRPr="00303FC2" w:rsidRDefault="005177FE" w:rsidP="005177FE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  <w:tr w:rsidR="005177FE" w:rsidRPr="009C5348" w:rsidTr="00560F9D"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Default="005177FE" w:rsidP="005177FE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6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Default="005177FE" w:rsidP="005177FE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Console Cable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Default="005177FE" w:rsidP="005177FE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USB type-A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 to </w:t>
            </w:r>
            <w:r>
              <w:rPr>
                <w:rFonts w:ascii="Calibri" w:hAnsi="Calibri" w:cs="Calibri"/>
                <w:color w:val="000000"/>
                <w:szCs w:val="22"/>
              </w:rPr>
              <w:t>Micro-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>USB console cable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Pr="00967E37" w:rsidRDefault="005177FE" w:rsidP="005177FE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1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77FE" w:rsidRPr="00303FC2" w:rsidRDefault="005177FE" w:rsidP="005177FE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  <w:tr w:rsidR="005177FE" w:rsidRPr="009C5348" w:rsidTr="00560F9D"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Default="005177FE" w:rsidP="005177FE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7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Default="005177FE" w:rsidP="005177FE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DHCP server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Default="005177FE" w:rsidP="005177FE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Need a DHCP server for DUT to do </w:t>
            </w:r>
            <w:r>
              <w:rPr>
                <w:rFonts w:ascii="Calibri" w:hAnsi="Calibri" w:cs="Calibri"/>
                <w:color w:val="000000"/>
                <w:szCs w:val="22"/>
              </w:rPr>
              <w:t>Ethernet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 </w:t>
            </w:r>
            <w:r>
              <w:rPr>
                <w:rFonts w:ascii="Calibri" w:hAnsi="Calibri" w:cs="Calibri"/>
                <w:color w:val="000000"/>
                <w:szCs w:val="22"/>
              </w:rPr>
              <w:t>test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77FE" w:rsidRDefault="005177FE" w:rsidP="005177FE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1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77FE" w:rsidRPr="00645390" w:rsidRDefault="005177FE" w:rsidP="005177FE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</w:tbl>
    <w:p w:rsidR="00CD0B29" w:rsidRDefault="00CD0B29" w:rsidP="00CD0B29">
      <w:pPr>
        <w:rPr>
          <w:rFonts w:ascii="Calibri" w:hAnsi="Calibri" w:cs="Calibri"/>
        </w:rPr>
      </w:pPr>
    </w:p>
    <w:p w:rsidR="00CD0B29" w:rsidRPr="00303FC2" w:rsidRDefault="00CD0B29" w:rsidP="00CD0B29">
      <w:pPr>
        <w:widowControl/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:rsidR="00CD0B29" w:rsidRPr="00BE2BE3" w:rsidRDefault="00C53919" w:rsidP="00ED1ACA">
      <w:pPr>
        <w:pStyle w:val="a"/>
        <w:spacing w:before="180" w:after="180"/>
      </w:pPr>
      <w:bookmarkStart w:id="84" w:name="_Toc62232070"/>
      <w:r>
        <w:lastRenderedPageBreak/>
        <w:t>List o</w:t>
      </w:r>
      <w:r w:rsidR="00DE2C49">
        <w:t>f Test</w:t>
      </w:r>
      <w:r w:rsidR="001D7D47">
        <w:t xml:space="preserve"> I</w:t>
      </w:r>
      <w:r w:rsidR="00DE2C49">
        <w:t>tems</w:t>
      </w:r>
      <w:bookmarkEnd w:id="84"/>
    </w:p>
    <w:tbl>
      <w:tblPr>
        <w:tblW w:w="101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79"/>
        <w:gridCol w:w="2065"/>
        <w:gridCol w:w="4819"/>
        <w:gridCol w:w="2731"/>
      </w:tblGrid>
      <w:tr w:rsidR="005177FE" w:rsidRPr="00303FC2" w:rsidTr="007D287A">
        <w:tc>
          <w:tcPr>
            <w:tcW w:w="579" w:type="dxa"/>
          </w:tcPr>
          <w:p w:rsidR="005177FE" w:rsidRPr="00203BD5" w:rsidRDefault="005177FE" w:rsidP="00560F9D">
            <w:pPr>
              <w:rPr>
                <w:rFonts w:ascii="Calibri" w:hAnsi="Calibri" w:cs="Calibri"/>
                <w:b/>
              </w:rPr>
            </w:pPr>
            <w:r w:rsidRPr="00203BD5">
              <w:rPr>
                <w:rFonts w:ascii="Calibri" w:hAnsi="Calibri" w:cs="Calibri"/>
                <w:b/>
              </w:rPr>
              <w:t>Item</w:t>
            </w:r>
          </w:p>
        </w:tc>
        <w:tc>
          <w:tcPr>
            <w:tcW w:w="2065" w:type="dxa"/>
          </w:tcPr>
          <w:p w:rsidR="005177FE" w:rsidRPr="00203BD5" w:rsidRDefault="005177FE" w:rsidP="00560F9D">
            <w:pPr>
              <w:rPr>
                <w:rFonts w:ascii="Calibri" w:hAnsi="Calibri" w:cs="Calibri"/>
                <w:b/>
              </w:rPr>
            </w:pPr>
            <w:r w:rsidRPr="00203BD5">
              <w:rPr>
                <w:rFonts w:ascii="Calibri" w:hAnsi="Calibri" w:cs="Calibri"/>
                <w:b/>
              </w:rPr>
              <w:t>Test Feature</w:t>
            </w:r>
          </w:p>
        </w:tc>
        <w:tc>
          <w:tcPr>
            <w:tcW w:w="4819" w:type="dxa"/>
          </w:tcPr>
          <w:p w:rsidR="005177FE" w:rsidRPr="00203BD5" w:rsidRDefault="005177FE" w:rsidP="00560F9D">
            <w:pPr>
              <w:rPr>
                <w:rFonts w:ascii="Calibri" w:hAnsi="Calibri" w:cs="Calibri"/>
                <w:b/>
              </w:rPr>
            </w:pPr>
            <w:r w:rsidRPr="00203BD5">
              <w:rPr>
                <w:rFonts w:ascii="Calibri" w:hAnsi="Calibri" w:cs="Calibri"/>
                <w:b/>
              </w:rPr>
              <w:t>Detailed Description</w:t>
            </w:r>
          </w:p>
        </w:tc>
        <w:tc>
          <w:tcPr>
            <w:tcW w:w="2731" w:type="dxa"/>
          </w:tcPr>
          <w:p w:rsidR="005177FE" w:rsidRPr="00203BD5" w:rsidRDefault="005177FE" w:rsidP="00560F9D">
            <w:pPr>
              <w:rPr>
                <w:rFonts w:ascii="Calibri" w:hAnsi="Calibri" w:cs="Calibri"/>
                <w:b/>
              </w:rPr>
            </w:pPr>
            <w:r w:rsidRPr="00203BD5">
              <w:rPr>
                <w:rFonts w:ascii="Calibri" w:hAnsi="Calibri" w:cs="Calibri"/>
                <w:b/>
              </w:rPr>
              <w:t>Remark</w:t>
            </w:r>
          </w:p>
        </w:tc>
      </w:tr>
      <w:tr w:rsidR="007D287A" w:rsidRPr="00303FC2" w:rsidTr="007D287A">
        <w:tc>
          <w:tcPr>
            <w:tcW w:w="579" w:type="dxa"/>
          </w:tcPr>
          <w:p w:rsidR="007D287A" w:rsidRPr="00EE13EC" w:rsidRDefault="007D287A" w:rsidP="007D287A">
            <w:pPr>
              <w:pStyle w:val="ae"/>
              <w:numPr>
                <w:ilvl w:val="0"/>
                <w:numId w:val="77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7D287A" w:rsidRPr="00203BD5" w:rsidRDefault="007D287A" w:rsidP="007D287A">
            <w:pPr>
              <w:rPr>
                <w:rFonts w:ascii="Calibri" w:hAnsi="Calibri" w:cs="Calibri"/>
              </w:rPr>
            </w:pPr>
            <w:r w:rsidRPr="00243EDF"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Ethernet</w:t>
            </w:r>
            <w:r w:rsidRPr="00243EDF"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 xml:space="preserve"> Test</w:t>
            </w:r>
          </w:p>
        </w:tc>
        <w:tc>
          <w:tcPr>
            <w:tcW w:w="4819" w:type="dxa"/>
          </w:tcPr>
          <w:p w:rsidR="007D287A" w:rsidRPr="00203BD5" w:rsidRDefault="007D287A" w:rsidP="007D287A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Ethernet connection test</w:t>
            </w:r>
            <w:r>
              <w:rPr>
                <w:rFonts w:ascii="Calibri" w:hAnsi="Calibri" w:cs="Calibri"/>
              </w:rPr>
              <w:t xml:space="preserve"> and MAC address check</w:t>
            </w:r>
          </w:p>
        </w:tc>
        <w:tc>
          <w:tcPr>
            <w:tcW w:w="2731" w:type="dxa"/>
          </w:tcPr>
          <w:p w:rsidR="007D287A" w:rsidRPr="0069352C" w:rsidRDefault="007D287A" w:rsidP="007D287A">
            <w:r w:rsidRPr="0069352C">
              <w:t>17.2.1.1</w:t>
            </w:r>
          </w:p>
        </w:tc>
      </w:tr>
      <w:tr w:rsidR="007D287A" w:rsidRPr="00303FC2" w:rsidTr="007D287A">
        <w:tc>
          <w:tcPr>
            <w:tcW w:w="579" w:type="dxa"/>
          </w:tcPr>
          <w:p w:rsidR="007D287A" w:rsidRPr="00EE13EC" w:rsidRDefault="007D287A" w:rsidP="007D287A">
            <w:pPr>
              <w:pStyle w:val="ae"/>
              <w:numPr>
                <w:ilvl w:val="0"/>
                <w:numId w:val="77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7D287A" w:rsidRPr="00243EDF" w:rsidRDefault="007D287A" w:rsidP="007D287A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RTC check</w:t>
            </w:r>
          </w:p>
        </w:tc>
        <w:tc>
          <w:tcPr>
            <w:tcW w:w="4819" w:type="dxa"/>
          </w:tcPr>
          <w:p w:rsidR="007D287A" w:rsidRDefault="007D287A" w:rsidP="007D287A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</w:t>
            </w:r>
            <w:r>
              <w:rPr>
                <w:rFonts w:ascii="Calibri" w:hAnsi="Calibri" w:cs="Calibri" w:hint="eastAsia"/>
              </w:rPr>
              <w:t xml:space="preserve">ead </w:t>
            </w:r>
            <w:r>
              <w:rPr>
                <w:rFonts w:ascii="Calibri" w:hAnsi="Calibri" w:cs="Calibri"/>
              </w:rPr>
              <w:t>the RTC time is the same as server time</w:t>
            </w:r>
          </w:p>
        </w:tc>
        <w:tc>
          <w:tcPr>
            <w:tcW w:w="2731" w:type="dxa"/>
          </w:tcPr>
          <w:p w:rsidR="007D287A" w:rsidRPr="0069352C" w:rsidRDefault="0075355D" w:rsidP="007D287A">
            <w:r>
              <w:t>17.2.1.2</w:t>
            </w:r>
          </w:p>
        </w:tc>
      </w:tr>
      <w:tr w:rsidR="007D287A" w:rsidTr="007D287A">
        <w:tc>
          <w:tcPr>
            <w:tcW w:w="579" w:type="dxa"/>
          </w:tcPr>
          <w:p w:rsidR="007D287A" w:rsidRPr="00DB7EB1" w:rsidRDefault="007D287A" w:rsidP="007D287A">
            <w:pPr>
              <w:pStyle w:val="ae"/>
              <w:numPr>
                <w:ilvl w:val="0"/>
                <w:numId w:val="77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7D287A" w:rsidRDefault="007D287A" w:rsidP="007D287A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Clean Sever test log</w:t>
            </w:r>
          </w:p>
        </w:tc>
        <w:tc>
          <w:tcPr>
            <w:tcW w:w="4819" w:type="dxa"/>
          </w:tcPr>
          <w:p w:rsidR="007D287A" w:rsidRDefault="007D287A" w:rsidP="007D287A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To prevent the Sever be crashed, clean the log before next test item</w:t>
            </w:r>
          </w:p>
        </w:tc>
        <w:tc>
          <w:tcPr>
            <w:tcW w:w="2731" w:type="dxa"/>
          </w:tcPr>
          <w:p w:rsidR="007D287A" w:rsidRDefault="007D287A" w:rsidP="007D287A">
            <w:r w:rsidRPr="0069352C">
              <w:t>17.2.1.</w:t>
            </w:r>
            <w:r w:rsidR="0075355D">
              <w:t>3</w:t>
            </w:r>
          </w:p>
        </w:tc>
      </w:tr>
      <w:tr w:rsidR="0075355D" w:rsidTr="007D287A">
        <w:tc>
          <w:tcPr>
            <w:tcW w:w="579" w:type="dxa"/>
          </w:tcPr>
          <w:p w:rsidR="0075355D" w:rsidRPr="00DB7EB1" w:rsidRDefault="0075355D" w:rsidP="007D287A">
            <w:pPr>
              <w:pStyle w:val="ae"/>
              <w:numPr>
                <w:ilvl w:val="0"/>
                <w:numId w:val="77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75355D" w:rsidRDefault="0075355D" w:rsidP="007D287A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t>Verify the release version installed and run OK</w:t>
            </w:r>
          </w:p>
        </w:tc>
        <w:tc>
          <w:tcPr>
            <w:tcW w:w="4819" w:type="dxa"/>
          </w:tcPr>
          <w:p w:rsidR="0075355D" w:rsidRDefault="0075355D" w:rsidP="0075355D">
            <w:pPr>
              <w:rPr>
                <w:rFonts w:ascii="Calibri" w:hAnsi="Calibri" w:cs="Calibri"/>
              </w:rPr>
            </w:pPr>
            <w:r>
              <w:t>To verify release version is installed and run OK.</w:t>
            </w:r>
          </w:p>
        </w:tc>
        <w:tc>
          <w:tcPr>
            <w:tcW w:w="2731" w:type="dxa"/>
          </w:tcPr>
          <w:p w:rsidR="0075355D" w:rsidRPr="0075355D" w:rsidRDefault="0075355D" w:rsidP="007D287A">
            <w:r>
              <w:t>17.2.1.4</w:t>
            </w:r>
          </w:p>
        </w:tc>
      </w:tr>
    </w:tbl>
    <w:p w:rsidR="00F611CD" w:rsidRDefault="0041509D" w:rsidP="0041509D">
      <w:pPr>
        <w:pStyle w:val="a0"/>
      </w:pPr>
      <w:r>
        <w:rPr>
          <w:rFonts w:hint="eastAsia"/>
        </w:rPr>
        <w:t>Test items screenshot</w:t>
      </w:r>
    </w:p>
    <w:p w:rsidR="00093E6E" w:rsidRDefault="00093E6E">
      <w:pPr>
        <w:pStyle w:val="a1"/>
      </w:pPr>
      <w:r>
        <w:t>QSPI code erase(on DUT</w:t>
      </w:r>
      <w:r w:rsidR="00FC4C4F">
        <w:t xml:space="preserve">, </w:t>
      </w:r>
      <w:r w:rsidR="00FC4C4F" w:rsidRPr="00FC4C4F">
        <w:rPr>
          <w:highlight w:val="yellow"/>
        </w:rPr>
        <w:t>Golden sample do</w:t>
      </w:r>
      <w:r w:rsidR="00FC4C4F">
        <w:rPr>
          <w:highlight w:val="yellow"/>
        </w:rPr>
        <w:t>es</w:t>
      </w:r>
      <w:r w:rsidR="00FC4C4F" w:rsidRPr="00FC4C4F">
        <w:rPr>
          <w:highlight w:val="yellow"/>
        </w:rPr>
        <w:t>n’t run this test</w:t>
      </w:r>
      <w:r>
        <w:t>)</w:t>
      </w:r>
    </w:p>
    <w:p w:rsidR="00FC4C4F" w:rsidRDefault="00FC4C4F" w:rsidP="00FC4C4F">
      <w:pPr>
        <w:ind w:leftChars="400" w:left="960"/>
      </w:pPr>
      <w:r>
        <w:t>“</w:t>
      </w:r>
      <w:r w:rsidRPr="00BE7215">
        <w:t xml:space="preserve">Hit any key to stop </w:t>
      </w:r>
      <w:proofErr w:type="spellStart"/>
      <w:r w:rsidRPr="00BE7215">
        <w:t>autoboot</w:t>
      </w:r>
      <w:proofErr w:type="spellEnd"/>
      <w:r w:rsidRPr="00BE7215">
        <w:t>: 4</w:t>
      </w:r>
      <w:r>
        <w:t xml:space="preserve">”, </w:t>
      </w:r>
      <w:r w:rsidRPr="00BE7215">
        <w:t xml:space="preserve">Press ‘enter’ to stop </w:t>
      </w:r>
      <w:proofErr w:type="spellStart"/>
      <w:r w:rsidRPr="00BE7215">
        <w:t>uboot</w:t>
      </w:r>
      <w:proofErr w:type="spellEnd"/>
      <w:r w:rsidRPr="00BE7215">
        <w:t xml:space="preserve"> into prompt.</w:t>
      </w:r>
    </w:p>
    <w:p w:rsidR="00FC4C4F" w:rsidRDefault="00FC4C4F" w:rsidP="00FC4C4F">
      <w:pPr>
        <w:ind w:leftChars="400" w:left="960"/>
      </w:pPr>
      <w:r>
        <w:rPr>
          <w:noProof/>
        </w:rPr>
        <w:drawing>
          <wp:inline distT="0" distB="0" distL="0" distR="0" wp14:anchorId="5B9879C2" wp14:editId="0383FB3F">
            <wp:extent cx="4320000" cy="1347989"/>
            <wp:effectExtent l="0" t="0" r="4445" b="508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4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C4F" w:rsidRDefault="00FC4C4F" w:rsidP="00FC4C4F">
      <w:pPr>
        <w:ind w:leftChars="400" w:left="960"/>
      </w:pPr>
      <w:r>
        <w:rPr>
          <w:rFonts w:hint="eastAsia"/>
        </w:rPr>
        <w:t xml:space="preserve">If </w:t>
      </w:r>
      <w:r>
        <w:t>it is successful to stop at u-boot command line mode, the screen will be as below.</w:t>
      </w:r>
    </w:p>
    <w:p w:rsidR="00FC4C4F" w:rsidRDefault="00FC4C4F" w:rsidP="00FC4C4F">
      <w:pPr>
        <w:ind w:leftChars="400" w:left="960"/>
      </w:pPr>
      <w:r>
        <w:rPr>
          <w:rFonts w:hint="eastAsia"/>
          <w:noProof/>
        </w:rPr>
        <w:drawing>
          <wp:inline distT="0" distB="0" distL="0" distR="0" wp14:anchorId="794A4559" wp14:editId="315360A4">
            <wp:extent cx="4320000" cy="1233560"/>
            <wp:effectExtent l="0" t="0" r="4445" b="508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23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C4F" w:rsidRDefault="00FC4C4F" w:rsidP="00FC4C4F">
      <w:pPr>
        <w:ind w:left="960"/>
        <w:rPr>
          <w:rFonts w:ascii="Calibri" w:hAnsi="Calibri" w:cs="Calibri"/>
        </w:rPr>
      </w:pPr>
      <w:r>
        <w:rPr>
          <w:rFonts w:ascii="Calibri" w:hAnsi="Calibri" w:cs="Calibri"/>
        </w:rPr>
        <w:t>Press ‘</w:t>
      </w:r>
      <w:r>
        <w:t>sf probe 0 0 0</w:t>
      </w:r>
      <w:r w:rsidRPr="00BE7215">
        <w:rPr>
          <w:rFonts w:ascii="Calibri" w:hAnsi="Calibri" w:cs="Calibri"/>
        </w:rPr>
        <w:t xml:space="preserve">’ to </w:t>
      </w:r>
      <w:r>
        <w:rPr>
          <w:rFonts w:ascii="Calibri" w:hAnsi="Calibri" w:cs="Calibri"/>
        </w:rPr>
        <w:t xml:space="preserve">probe the QSPI device, command is shown as below. </w:t>
      </w:r>
    </w:p>
    <w:p w:rsidR="00FC4C4F" w:rsidRDefault="00FC4C4F" w:rsidP="00FC4C4F">
      <w:pPr>
        <w:ind w:left="960"/>
      </w:pPr>
      <w:proofErr w:type="spellStart"/>
      <w:r>
        <w:t>ZynqMP</w:t>
      </w:r>
      <w:proofErr w:type="spellEnd"/>
      <w:r>
        <w:t>&gt; sf probe 0 0 0</w:t>
      </w:r>
    </w:p>
    <w:p w:rsidR="00FC4C4F" w:rsidRDefault="00FC4C4F" w:rsidP="00FC4C4F">
      <w:pPr>
        <w:ind w:left="960"/>
      </w:pPr>
      <w:r>
        <w:rPr>
          <w:rFonts w:ascii="Calibri" w:hAnsi="Calibri" w:cs="Calibri"/>
        </w:rPr>
        <w:t>Press ‘</w:t>
      </w:r>
      <w:r>
        <w:t>sf erase 0 2060000</w:t>
      </w:r>
      <w:r w:rsidRPr="00BE7215">
        <w:rPr>
          <w:rFonts w:ascii="Calibri" w:hAnsi="Calibri" w:cs="Calibri"/>
        </w:rPr>
        <w:t xml:space="preserve">’ to </w:t>
      </w:r>
      <w:r>
        <w:rPr>
          <w:rFonts w:ascii="Calibri" w:hAnsi="Calibri" w:cs="Calibri"/>
        </w:rPr>
        <w:t>erase the QSPI code, command is shown as below.</w:t>
      </w:r>
    </w:p>
    <w:p w:rsidR="00FC4C4F" w:rsidRDefault="00FC4C4F" w:rsidP="00FC4C4F">
      <w:pPr>
        <w:ind w:leftChars="400" w:left="960"/>
      </w:pPr>
      <w:proofErr w:type="spellStart"/>
      <w:r>
        <w:t>ZynqMP</w:t>
      </w:r>
      <w:proofErr w:type="spellEnd"/>
      <w:r>
        <w:t>&gt; sf erase 0 2060000</w:t>
      </w:r>
    </w:p>
    <w:p w:rsidR="00FC4C4F" w:rsidRDefault="00FC4C4F" w:rsidP="00FC4C4F">
      <w:pPr>
        <w:ind w:leftChars="400" w:left="960"/>
      </w:pPr>
    </w:p>
    <w:p w:rsidR="00FC4C4F" w:rsidRPr="00C54583" w:rsidRDefault="00FC4C4F" w:rsidP="00FC4C4F">
      <w:pPr>
        <w:ind w:left="480" w:firstLineChars="200" w:firstLine="480"/>
        <w:rPr>
          <w:rFonts w:ascii="Calibri" w:hAnsi="Calibri" w:cs="Calibri"/>
        </w:rPr>
      </w:pPr>
      <w:r>
        <w:rPr>
          <w:rFonts w:ascii="Calibri" w:hAnsi="Calibri" w:cs="Calibri"/>
        </w:rPr>
        <w:t>If the erase is finished as below, then press ‘</w:t>
      </w:r>
      <w:r w:rsidR="000B1D8B" w:rsidRPr="000B1D8B">
        <w:rPr>
          <w:rFonts w:ascii="Calibri" w:hAnsi="Calibri" w:cs="Calibri"/>
          <w:highlight w:val="yellow"/>
        </w:rPr>
        <w:t>reset</w:t>
      </w:r>
      <w:r>
        <w:rPr>
          <w:rFonts w:ascii="Calibri" w:hAnsi="Calibri" w:cs="Calibri"/>
        </w:rPr>
        <w:t xml:space="preserve">’ to </w:t>
      </w:r>
      <w:r w:rsidR="000B1D8B">
        <w:rPr>
          <w:rFonts w:ascii="Calibri" w:hAnsi="Calibri" w:cs="Calibri"/>
        </w:rPr>
        <w:t>re</w:t>
      </w:r>
      <w:r>
        <w:rPr>
          <w:rFonts w:ascii="Calibri" w:hAnsi="Calibri" w:cs="Calibri"/>
        </w:rPr>
        <w:t>boot the system to Linux for next test.</w:t>
      </w:r>
    </w:p>
    <w:p w:rsidR="00FC4C4F" w:rsidRPr="00FC4C4F" w:rsidRDefault="00FC4C4F" w:rsidP="00FC4C4F">
      <w:pPr>
        <w:ind w:leftChars="400" w:left="960"/>
      </w:pPr>
      <w:r>
        <w:rPr>
          <w:noProof/>
        </w:rPr>
        <w:drawing>
          <wp:inline distT="0" distB="0" distL="0" distR="0" wp14:anchorId="337402B9" wp14:editId="04995119">
            <wp:extent cx="6479540" cy="775335"/>
            <wp:effectExtent l="0" t="0" r="0" b="571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C4F" w:rsidRDefault="00FC4C4F" w:rsidP="00FC4C4F">
      <w:pPr>
        <w:ind w:leftChars="400" w:left="960"/>
      </w:pPr>
    </w:p>
    <w:p w:rsidR="00170C2A" w:rsidRDefault="00170C2A" w:rsidP="00634EBE">
      <w:pPr>
        <w:pStyle w:val="a1"/>
      </w:pPr>
      <w:r>
        <w:rPr>
          <w:rFonts w:hint="eastAsia"/>
        </w:rPr>
        <w:lastRenderedPageBreak/>
        <w:t>Ethernet Test</w:t>
      </w:r>
      <w:r w:rsidR="00216E23">
        <w:t>(on DUT)</w:t>
      </w:r>
    </w:p>
    <w:p w:rsidR="00AB5C30" w:rsidRDefault="00AB5C30" w:rsidP="00170C2A">
      <w:pPr>
        <w:ind w:left="557" w:firstLine="480"/>
        <w:rPr>
          <w:rFonts w:ascii="Arial" w:hAnsi="Arial" w:cs="Arial"/>
          <w:color w:val="000000"/>
          <w:kern w:val="0"/>
          <w:sz w:val="22"/>
          <w:szCs w:val="22"/>
        </w:rPr>
      </w:pPr>
      <w:r w:rsidRPr="00AB5C30">
        <w:rPr>
          <w:rFonts w:ascii="Arial" w:hAnsi="Arial" w:cs="Arial" w:hint="eastAsia"/>
          <w:color w:val="000000"/>
          <w:kern w:val="0"/>
          <w:sz w:val="22"/>
          <w:szCs w:val="22"/>
          <w:highlight w:val="yellow"/>
        </w:rPr>
        <w:t>Note: The first time to boot will take about 60sec.</w:t>
      </w:r>
      <w:r>
        <w:rPr>
          <w:rFonts w:ascii="Arial" w:hAnsi="Arial" w:cs="Arial" w:hint="eastAsia"/>
          <w:color w:val="000000"/>
          <w:kern w:val="0"/>
          <w:sz w:val="22"/>
          <w:szCs w:val="22"/>
        </w:rPr>
        <w:t xml:space="preserve"> </w:t>
      </w:r>
    </w:p>
    <w:p w:rsidR="00170C2A" w:rsidRDefault="00170C2A" w:rsidP="00170C2A">
      <w:pPr>
        <w:ind w:left="557" w:firstLine="480"/>
        <w:rPr>
          <w:rFonts w:ascii="Arial" w:hAnsi="Arial" w:cs="Arial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2"/>
          <w:szCs w:val="22"/>
        </w:rPr>
        <w:t>#ping 192.168.33.60 –c 10</w:t>
      </w:r>
    </w:p>
    <w:p w:rsidR="00170C2A" w:rsidRDefault="00170C2A" w:rsidP="00170C2A">
      <w:pPr>
        <w:ind w:left="557" w:firstLine="480"/>
        <w:rPr>
          <w:rFonts w:ascii="Arial" w:hAnsi="Arial" w:cs="Arial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2"/>
          <w:szCs w:val="22"/>
        </w:rPr>
        <w:t>The test result must be 0% packet lost as below.</w:t>
      </w:r>
    </w:p>
    <w:p w:rsidR="00170C2A" w:rsidRPr="00170C2A" w:rsidRDefault="00170C2A" w:rsidP="00170C2A">
      <w:pPr>
        <w:ind w:left="557" w:firstLine="480"/>
      </w:pPr>
      <w:r>
        <w:rPr>
          <w:rFonts w:ascii="Calibri" w:hAnsi="Calibri" w:cs="Calibri" w:hint="eastAsia"/>
          <w:noProof/>
        </w:rPr>
        <w:drawing>
          <wp:inline distT="0" distB="0" distL="0" distR="0" wp14:anchorId="3E5DC595" wp14:editId="2E71C0FE">
            <wp:extent cx="4320000" cy="1807131"/>
            <wp:effectExtent l="0" t="0" r="4445" b="3175"/>
            <wp:docPr id="3028" name="圖片 3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80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1CD" w:rsidRDefault="0006441E" w:rsidP="00634EBE">
      <w:pPr>
        <w:pStyle w:val="a1"/>
      </w:pPr>
      <w:r>
        <w:rPr>
          <w:rFonts w:hint="eastAsia"/>
        </w:rPr>
        <w:t>RTC check</w:t>
      </w:r>
      <w:r w:rsidR="00216E23">
        <w:t xml:space="preserve"> (on DUT)</w:t>
      </w:r>
    </w:p>
    <w:p w:rsidR="0006441E" w:rsidRDefault="0006441E" w:rsidP="00170C2A">
      <w:pPr>
        <w:ind w:left="960" w:firstLine="77"/>
      </w:pPr>
      <w:r>
        <w:rPr>
          <w:rFonts w:hint="eastAsia"/>
        </w:rPr>
        <w:t>#date</w:t>
      </w:r>
    </w:p>
    <w:p w:rsidR="0006441E" w:rsidRDefault="0006441E" w:rsidP="00170C2A">
      <w:pPr>
        <w:ind w:left="960" w:firstLine="77"/>
      </w:pPr>
      <w:r>
        <w:rPr>
          <w:noProof/>
        </w:rPr>
        <w:drawing>
          <wp:inline distT="0" distB="0" distL="0" distR="0" wp14:anchorId="4508889B" wp14:editId="28054DD4">
            <wp:extent cx="4320000" cy="304762"/>
            <wp:effectExtent l="0" t="0" r="0" b="635"/>
            <wp:docPr id="2914" name="圖片 2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C2A" w:rsidRDefault="00170C2A" w:rsidP="00170C2A">
      <w:pPr>
        <w:ind w:left="960" w:firstLine="77"/>
      </w:pPr>
      <w:r>
        <w:rPr>
          <w:rFonts w:hint="eastAsia"/>
        </w:rPr>
        <w:t>The RTC time spec. is +/-</w:t>
      </w:r>
      <w:r w:rsidR="00AB536E">
        <w:t>40</w:t>
      </w:r>
      <w:r>
        <w:rPr>
          <w:rFonts w:hint="eastAsia"/>
        </w:rPr>
        <w:t>sec.</w:t>
      </w:r>
    </w:p>
    <w:p w:rsidR="00CC0F16" w:rsidRDefault="00CC0F16" w:rsidP="00634EBE">
      <w:pPr>
        <w:pStyle w:val="a1"/>
      </w:pPr>
      <w:r>
        <w:rPr>
          <w:rFonts w:hint="eastAsia"/>
        </w:rPr>
        <w:t>Clean the Server machine test log(o</w:t>
      </w:r>
      <w:r>
        <w:t>n Server)</w:t>
      </w:r>
    </w:p>
    <w:p w:rsidR="00CC0F16" w:rsidRDefault="00CC0F16" w:rsidP="00CC0F16">
      <w:pPr>
        <w:ind w:left="960"/>
        <w:rPr>
          <w:rFonts w:ascii="Courier New" w:hAnsi="Courier New" w:cs="Courier New"/>
          <w:sz w:val="23"/>
          <w:szCs w:val="23"/>
        </w:rPr>
      </w:pPr>
      <w:proofErr w:type="spellStart"/>
      <w:proofErr w:type="gramStart"/>
      <w:r>
        <w:rPr>
          <w:rFonts w:ascii="Courier New" w:hAnsi="Courier New" w:cs="Courier New"/>
          <w:sz w:val="23"/>
          <w:szCs w:val="23"/>
        </w:rPr>
        <w:t>sudo</w:t>
      </w:r>
      <w:proofErr w:type="spellEnd"/>
      <w:proofErr w:type="gramEnd"/>
      <w:r>
        <w:rPr>
          <w:rFonts w:ascii="Courier New" w:hAnsi="Courier New" w:cs="Courier New"/>
          <w:sz w:val="23"/>
          <w:szCs w:val="23"/>
        </w:rPr>
        <w:t xml:space="preserve"> </w:t>
      </w:r>
      <w:proofErr w:type="spellStart"/>
      <w:r>
        <w:rPr>
          <w:rFonts w:ascii="Courier New" w:hAnsi="Courier New" w:cs="Courier New"/>
          <w:sz w:val="23"/>
          <w:szCs w:val="23"/>
        </w:rPr>
        <w:t>rm</w:t>
      </w:r>
      <w:proofErr w:type="spellEnd"/>
      <w:r>
        <w:rPr>
          <w:rFonts w:ascii="Courier New" w:hAnsi="Courier New" w:cs="Courier New"/>
          <w:sz w:val="23"/>
          <w:szCs w:val="23"/>
        </w:rPr>
        <w:t xml:space="preserve"> </w:t>
      </w:r>
      <w:r>
        <w:rPr>
          <w:rFonts w:ascii="Lucida Console" w:hAnsi="Lucida Console" w:cs="Lucida Console"/>
          <w:kern w:val="0"/>
        </w:rPr>
        <w:t>/</w:t>
      </w:r>
      <w:proofErr w:type="spellStart"/>
      <w:r>
        <w:rPr>
          <w:rFonts w:ascii="Lucida Console" w:hAnsi="Lucida Console" w:cs="Lucida Console"/>
          <w:kern w:val="0"/>
        </w:rPr>
        <w:t>var</w:t>
      </w:r>
      <w:proofErr w:type="spellEnd"/>
      <w:r>
        <w:rPr>
          <w:rFonts w:ascii="Lucida Console" w:hAnsi="Lucida Console" w:cs="Lucida Console"/>
          <w:kern w:val="0"/>
        </w:rPr>
        <w:t>/</w:t>
      </w:r>
      <w:proofErr w:type="spellStart"/>
      <w:r>
        <w:rPr>
          <w:rFonts w:ascii="Lucida Console" w:hAnsi="Lucida Console" w:cs="Lucida Console"/>
          <w:kern w:val="0"/>
        </w:rPr>
        <w:t>tmp</w:t>
      </w:r>
      <w:proofErr w:type="spellEnd"/>
      <w:r>
        <w:rPr>
          <w:rFonts w:ascii="Lucida Console" w:hAnsi="Lucida Console" w:cs="Lucida Console"/>
          <w:kern w:val="0"/>
        </w:rPr>
        <w:t>/test-</w:t>
      </w:r>
      <w:proofErr w:type="spellStart"/>
      <w:r>
        <w:rPr>
          <w:rFonts w:ascii="Lucida Console" w:hAnsi="Lucida Console" w:cs="Lucida Console"/>
          <w:kern w:val="0"/>
        </w:rPr>
        <w:t>pci</w:t>
      </w:r>
      <w:proofErr w:type="spellEnd"/>
      <w:r>
        <w:rPr>
          <w:rFonts w:ascii="Lucida Console" w:hAnsi="Lucida Console" w:cs="Lucida Console"/>
          <w:kern w:val="0"/>
        </w:rPr>
        <w:t>-</w:t>
      </w:r>
      <w:proofErr w:type="spellStart"/>
      <w:r>
        <w:rPr>
          <w:rFonts w:ascii="Lucida Console" w:hAnsi="Lucida Console" w:cs="Lucida Console"/>
          <w:kern w:val="0"/>
        </w:rPr>
        <w:t>conf</w:t>
      </w:r>
      <w:proofErr w:type="spellEnd"/>
      <w:r>
        <w:rPr>
          <w:rFonts w:ascii="Lucida Console" w:hAnsi="Lucida Console" w:cs="Lucida Console"/>
          <w:kern w:val="0"/>
        </w:rPr>
        <w:t>/</w:t>
      </w:r>
      <w:proofErr w:type="spellStart"/>
      <w:r>
        <w:rPr>
          <w:rFonts w:ascii="Lucida Console" w:hAnsi="Lucida Console" w:cs="Lucida Console"/>
          <w:kern w:val="0"/>
        </w:rPr>
        <w:t>prev</w:t>
      </w:r>
      <w:proofErr w:type="spellEnd"/>
      <w:r>
        <w:rPr>
          <w:rFonts w:ascii="Lucida Console" w:hAnsi="Lucida Console" w:cs="Lucida Console"/>
          <w:kern w:val="0"/>
        </w:rPr>
        <w:t>-logs/*</w:t>
      </w:r>
    </w:p>
    <w:p w:rsidR="00CC0F16" w:rsidRDefault="00CC0F16" w:rsidP="00CC0F16">
      <w:pPr>
        <w:ind w:left="960"/>
        <w:rPr>
          <w:rFonts w:ascii="Lucida Console" w:hAnsi="Lucida Console" w:cs="Lucida Console"/>
          <w:kern w:val="0"/>
        </w:rPr>
      </w:pPr>
      <w:proofErr w:type="spellStart"/>
      <w:proofErr w:type="gramStart"/>
      <w:r>
        <w:rPr>
          <w:rFonts w:ascii="Courier New" w:hAnsi="Courier New" w:cs="Courier New"/>
          <w:sz w:val="23"/>
          <w:szCs w:val="23"/>
        </w:rPr>
        <w:t>sudo</w:t>
      </w:r>
      <w:proofErr w:type="spellEnd"/>
      <w:proofErr w:type="gramEnd"/>
      <w:r>
        <w:rPr>
          <w:rFonts w:ascii="Courier New" w:hAnsi="Courier New" w:cs="Courier New"/>
          <w:sz w:val="23"/>
          <w:szCs w:val="23"/>
        </w:rPr>
        <w:t xml:space="preserve"> </w:t>
      </w:r>
      <w:proofErr w:type="spellStart"/>
      <w:r>
        <w:rPr>
          <w:rFonts w:ascii="Courier New" w:hAnsi="Courier New" w:cs="Courier New"/>
          <w:sz w:val="23"/>
          <w:szCs w:val="23"/>
        </w:rPr>
        <w:t>rm</w:t>
      </w:r>
      <w:proofErr w:type="spellEnd"/>
      <w:r>
        <w:rPr>
          <w:rFonts w:ascii="Courier New" w:hAnsi="Courier New" w:cs="Courier New"/>
          <w:sz w:val="23"/>
          <w:szCs w:val="23"/>
        </w:rPr>
        <w:t xml:space="preserve"> </w:t>
      </w:r>
      <w:r>
        <w:rPr>
          <w:rFonts w:ascii="Lucida Console" w:hAnsi="Lucida Console" w:cs="Lucida Console"/>
          <w:kern w:val="0"/>
        </w:rPr>
        <w:t>/</w:t>
      </w:r>
      <w:proofErr w:type="spellStart"/>
      <w:r>
        <w:rPr>
          <w:rFonts w:ascii="Lucida Console" w:hAnsi="Lucida Console" w:cs="Lucida Console"/>
          <w:kern w:val="0"/>
        </w:rPr>
        <w:t>var</w:t>
      </w:r>
      <w:proofErr w:type="spellEnd"/>
      <w:r>
        <w:rPr>
          <w:rFonts w:ascii="Lucida Console" w:hAnsi="Lucida Console" w:cs="Lucida Console"/>
          <w:kern w:val="0"/>
        </w:rPr>
        <w:t>/</w:t>
      </w:r>
      <w:proofErr w:type="spellStart"/>
      <w:r>
        <w:rPr>
          <w:rFonts w:ascii="Lucida Console" w:hAnsi="Lucida Console" w:cs="Lucida Console"/>
          <w:kern w:val="0"/>
        </w:rPr>
        <w:t>tmp</w:t>
      </w:r>
      <w:proofErr w:type="spellEnd"/>
      <w:r>
        <w:rPr>
          <w:rFonts w:ascii="Lucida Console" w:hAnsi="Lucida Console" w:cs="Lucida Console"/>
          <w:kern w:val="0"/>
        </w:rPr>
        <w:t>/test-</w:t>
      </w:r>
      <w:proofErr w:type="spellStart"/>
      <w:r>
        <w:rPr>
          <w:rFonts w:ascii="Lucida Console" w:hAnsi="Lucida Console" w:cs="Lucida Console"/>
          <w:kern w:val="0"/>
        </w:rPr>
        <w:t>pci</w:t>
      </w:r>
      <w:proofErr w:type="spellEnd"/>
      <w:r>
        <w:rPr>
          <w:rFonts w:ascii="Lucida Console" w:hAnsi="Lucida Console" w:cs="Lucida Console"/>
          <w:kern w:val="0"/>
        </w:rPr>
        <w:t>-</w:t>
      </w:r>
      <w:proofErr w:type="spellStart"/>
      <w:r>
        <w:rPr>
          <w:rFonts w:ascii="Lucida Console" w:hAnsi="Lucida Console" w:cs="Lucida Console"/>
          <w:kern w:val="0"/>
        </w:rPr>
        <w:t>conf</w:t>
      </w:r>
      <w:proofErr w:type="spellEnd"/>
      <w:r>
        <w:rPr>
          <w:rFonts w:ascii="Lucida Console" w:hAnsi="Lucida Console" w:cs="Lucida Console"/>
          <w:kern w:val="0"/>
        </w:rPr>
        <w:t>/log/*</w:t>
      </w:r>
    </w:p>
    <w:p w:rsidR="00055249" w:rsidRDefault="00055249" w:rsidP="00634EBE">
      <w:pPr>
        <w:pStyle w:val="a1"/>
      </w:pPr>
      <w:r>
        <w:t>Verify the release version installed and run OK(on Server)</w:t>
      </w:r>
    </w:p>
    <w:p w:rsidR="00055249" w:rsidRPr="0004237C" w:rsidRDefault="00055249" w:rsidP="00055249">
      <w:pPr>
        <w:ind w:leftChars="400" w:left="960"/>
      </w:pPr>
      <w:r>
        <w:t>Note:</w:t>
      </w:r>
      <w:r w:rsidRPr="00233DA0">
        <w:t xml:space="preserve"> </w:t>
      </w:r>
      <w:r w:rsidRPr="006D6CF5">
        <w:rPr>
          <w:color w:val="FF0000"/>
        </w:rPr>
        <w:t xml:space="preserve">Power </w:t>
      </w:r>
      <w:r w:rsidRPr="006D6CF5">
        <w:rPr>
          <w:rFonts w:hint="eastAsia"/>
          <w:color w:val="FF0000"/>
        </w:rPr>
        <w:t>o</w:t>
      </w:r>
      <w:r w:rsidRPr="006D6CF5">
        <w:rPr>
          <w:color w:val="FF0000"/>
        </w:rPr>
        <w:t>ff/</w:t>
      </w:r>
      <w:proofErr w:type="gramStart"/>
      <w:r w:rsidRPr="006D6CF5">
        <w:rPr>
          <w:color w:val="FF0000"/>
        </w:rPr>
        <w:t>on</w:t>
      </w:r>
      <w:r w:rsidRPr="006D6CF5">
        <w:rPr>
          <w:rFonts w:hint="eastAsia"/>
          <w:color w:val="FF0000"/>
        </w:rPr>
        <w:t>(</w:t>
      </w:r>
      <w:proofErr w:type="gramEnd"/>
      <w:r w:rsidRPr="006D6CF5">
        <w:rPr>
          <w:rFonts w:hint="eastAsia"/>
          <w:color w:val="FF0000"/>
        </w:rPr>
        <w:t>or re-boot)</w:t>
      </w:r>
      <w:r w:rsidRPr="006D6CF5">
        <w:rPr>
          <w:color w:val="FF0000"/>
        </w:rPr>
        <w:t xml:space="preserve"> the Server and DUT before this test.</w:t>
      </w:r>
    </w:p>
    <w:p w:rsidR="00055249" w:rsidRDefault="00055249" w:rsidP="00055249">
      <w:pPr>
        <w:ind w:leftChars="400" w:left="960"/>
      </w:pPr>
      <w:proofErr w:type="gramStart"/>
      <w:r w:rsidRPr="0006441E">
        <w:t>cd</w:t>
      </w:r>
      <w:proofErr w:type="gramEnd"/>
      <w:r w:rsidRPr="0006441E">
        <w:t xml:space="preserve"> /</w:t>
      </w:r>
      <w:proofErr w:type="spellStart"/>
      <w:r w:rsidRPr="0006441E">
        <w:t>usr</w:t>
      </w:r>
      <w:proofErr w:type="spellEnd"/>
      <w:r w:rsidRPr="0006441E">
        <w:t>/local/bin/</w:t>
      </w:r>
    </w:p>
    <w:p w:rsidR="00055249" w:rsidRDefault="00055249" w:rsidP="00055249">
      <w:pPr>
        <w:ind w:leftChars="400" w:left="960"/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r w:rsidRPr="005E7472">
        <w:t>./dialog-menu</w:t>
      </w:r>
    </w:p>
    <w:p w:rsidR="00055249" w:rsidRDefault="00055249" w:rsidP="00055249">
      <w:pPr>
        <w:ind w:left="960"/>
        <w:rPr>
          <w:sz w:val="23"/>
          <w:szCs w:val="23"/>
        </w:rPr>
      </w:pPr>
      <w:r>
        <w:rPr>
          <w:rFonts w:hint="eastAsia"/>
          <w:sz w:val="23"/>
          <w:szCs w:val="23"/>
        </w:rPr>
        <w:t>The below scree will be popped up, then press Enter.</w:t>
      </w:r>
    </w:p>
    <w:p w:rsidR="00055249" w:rsidRPr="006D6CF5" w:rsidRDefault="00055249" w:rsidP="00055249">
      <w:pPr>
        <w:ind w:leftChars="400" w:left="960"/>
      </w:pPr>
    </w:p>
    <w:p w:rsidR="00055249" w:rsidRDefault="00A2354D" w:rsidP="00055249">
      <w:pPr>
        <w:ind w:leftChars="400" w:left="9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633536" behindDoc="0" locked="0" layoutInCell="1" allowOverlap="1" wp14:anchorId="26171CB4" wp14:editId="5FB4F5B6">
                <wp:simplePos x="0" y="0"/>
                <wp:positionH relativeFrom="margin">
                  <wp:posOffset>4133850</wp:posOffset>
                </wp:positionH>
                <wp:positionV relativeFrom="paragraph">
                  <wp:posOffset>88900</wp:posOffset>
                </wp:positionV>
                <wp:extent cx="914400" cy="330200"/>
                <wp:effectExtent l="0" t="0" r="19685" b="12700"/>
                <wp:wrapNone/>
                <wp:docPr id="2893" name="文字方塊 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0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61E4" w:rsidRDefault="00A761E4" w:rsidP="00A2354D">
                            <w:r>
                              <w:rPr>
                                <w:rFonts w:hint="eastAsia"/>
                              </w:rPr>
                              <w:t>1.4.57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1CB4" id="文字方塊 2893" o:spid="_x0000_s1251" type="#_x0000_t202" style="position:absolute;left:0;text-align:left;margin-left:325.5pt;margin-top:7pt;width:1in;height:26pt;z-index:2536335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" fillcolor="white [3201]" strokecolor="#9bbb59 [3206]" strokeweight="2pt">
                <v:textbox>
                  <w:txbxContent>
                    <w:p w:rsidR="00A761E4" w:rsidRDefault="00A761E4" w:rsidP="00A2354D">
                      <w:r>
                        <w:rPr>
                          <w:rFonts w:hint="eastAsia"/>
                        </w:rPr>
                        <w:t>1.4.57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5249">
        <w:rPr>
          <w:noProof/>
        </w:rPr>
        <w:drawing>
          <wp:inline distT="0" distB="0" distL="0" distR="0" wp14:anchorId="6EF5E621" wp14:editId="6A8A6DAE">
            <wp:extent cx="4320000" cy="2345010"/>
            <wp:effectExtent l="0" t="0" r="4445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249" w:rsidRDefault="00055249" w:rsidP="00055249">
      <w:pPr>
        <w:ind w:left="960"/>
        <w:rPr>
          <w:sz w:val="23"/>
          <w:szCs w:val="23"/>
        </w:rPr>
      </w:pPr>
      <w:r>
        <w:rPr>
          <w:rFonts w:hint="eastAsia"/>
          <w:sz w:val="23"/>
          <w:szCs w:val="23"/>
        </w:rPr>
        <w:t>T</w:t>
      </w:r>
      <w:r>
        <w:rPr>
          <w:sz w:val="23"/>
          <w:szCs w:val="23"/>
        </w:rPr>
        <w:t>he</w:t>
      </w:r>
      <w:r>
        <w:rPr>
          <w:rFonts w:hint="eastAsia"/>
          <w:sz w:val="23"/>
          <w:szCs w:val="23"/>
        </w:rPr>
        <w:t xml:space="preserve"> below scree will be popped up</w:t>
      </w:r>
      <w:r>
        <w:rPr>
          <w:sz w:val="23"/>
          <w:szCs w:val="23"/>
        </w:rPr>
        <w:t xml:space="preserve">, select the “Run the Board Diagnostic Tests, </w:t>
      </w:r>
      <w:r>
        <w:rPr>
          <w:rFonts w:hint="eastAsia"/>
          <w:sz w:val="23"/>
          <w:szCs w:val="23"/>
        </w:rPr>
        <w:t>then press Enter.</w:t>
      </w:r>
    </w:p>
    <w:p w:rsidR="00055249" w:rsidRPr="006D6CF5" w:rsidRDefault="00055249" w:rsidP="00055249">
      <w:pPr>
        <w:ind w:leftChars="400" w:left="960"/>
      </w:pPr>
    </w:p>
    <w:p w:rsidR="00055249" w:rsidRDefault="00A2354D" w:rsidP="00055249">
      <w:pPr>
        <w:ind w:leftChars="400" w:left="9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635584" behindDoc="0" locked="0" layoutInCell="1" allowOverlap="1" wp14:anchorId="26171CB4" wp14:editId="5FB4F5B6">
                <wp:simplePos x="0" y="0"/>
                <wp:positionH relativeFrom="margin">
                  <wp:posOffset>3937000</wp:posOffset>
                </wp:positionH>
                <wp:positionV relativeFrom="paragraph">
                  <wp:posOffset>88900</wp:posOffset>
                </wp:positionV>
                <wp:extent cx="914400" cy="330200"/>
                <wp:effectExtent l="0" t="0" r="19685" b="12700"/>
                <wp:wrapNone/>
                <wp:docPr id="2894" name="文字方塊 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0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61E4" w:rsidRDefault="00A761E4" w:rsidP="00A2354D">
                            <w:r>
                              <w:rPr>
                                <w:rFonts w:hint="eastAsia"/>
                              </w:rPr>
                              <w:t>1.4.57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1CB4" id="文字方塊 2894" o:spid="_x0000_s1252" type="#_x0000_t202" style="position:absolute;left:0;text-align:left;margin-left:310pt;margin-top:7pt;width:1in;height:26pt;z-index:2536355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" fillcolor="white [3201]" strokecolor="#9bbb59 [3206]" strokeweight="2pt">
                <v:textbox>
                  <w:txbxContent>
                    <w:p w:rsidR="00A761E4" w:rsidRDefault="00A761E4" w:rsidP="00A2354D">
                      <w:r>
                        <w:rPr>
                          <w:rFonts w:hint="eastAsia"/>
                        </w:rPr>
                        <w:t>1.4.57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5249">
        <w:rPr>
          <w:noProof/>
        </w:rPr>
        <w:drawing>
          <wp:inline distT="0" distB="0" distL="0" distR="0" wp14:anchorId="5B9EA96A" wp14:editId="70D6355A">
            <wp:extent cx="4320000" cy="2341200"/>
            <wp:effectExtent l="0" t="0" r="4445" b="254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249" w:rsidRDefault="00055249" w:rsidP="00055249">
      <w:pPr>
        <w:ind w:leftChars="400" w:left="960"/>
      </w:pPr>
      <w:r>
        <w:rPr>
          <w:rFonts w:hint="eastAsia"/>
          <w:sz w:val="23"/>
          <w:szCs w:val="23"/>
        </w:rPr>
        <w:t>T</w:t>
      </w:r>
      <w:r>
        <w:rPr>
          <w:sz w:val="23"/>
          <w:szCs w:val="23"/>
        </w:rPr>
        <w:t>he</w:t>
      </w:r>
      <w:r>
        <w:rPr>
          <w:rFonts w:hint="eastAsia"/>
          <w:sz w:val="23"/>
          <w:szCs w:val="23"/>
        </w:rPr>
        <w:t xml:space="preserve"> below scree will be popped up, press Enter.</w:t>
      </w:r>
    </w:p>
    <w:p w:rsidR="00055249" w:rsidRDefault="00A2354D" w:rsidP="00055249">
      <w:pPr>
        <w:ind w:leftChars="400" w:left="9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26171CB4" wp14:editId="5FB4F5B6">
                <wp:simplePos x="0" y="0"/>
                <wp:positionH relativeFrom="margin">
                  <wp:posOffset>4565650</wp:posOffset>
                </wp:positionH>
                <wp:positionV relativeFrom="paragraph">
                  <wp:posOffset>76200</wp:posOffset>
                </wp:positionV>
                <wp:extent cx="914400" cy="330200"/>
                <wp:effectExtent l="0" t="0" r="19685" b="12700"/>
                <wp:wrapNone/>
                <wp:docPr id="2895" name="文字方塊 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0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61E4" w:rsidRDefault="00A761E4" w:rsidP="00A2354D">
                            <w:r>
                              <w:rPr>
                                <w:rFonts w:hint="eastAsia"/>
                              </w:rPr>
                              <w:t>1.4.57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71CB4" id="文字方塊 2895" o:spid="_x0000_s1253" type="#_x0000_t202" style="position:absolute;left:0;text-align:left;margin-left:359.5pt;margin-top:6pt;width:1in;height:26pt;z-index:25363763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" fillcolor="white [3201]" strokecolor="#9bbb59 [3206]" strokeweight="2pt">
                <v:textbox>
                  <w:txbxContent>
                    <w:p w:rsidR="00A761E4" w:rsidRDefault="00A761E4" w:rsidP="00A2354D">
                      <w:r>
                        <w:rPr>
                          <w:rFonts w:hint="eastAsia"/>
                        </w:rPr>
                        <w:t>1.4.57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5249">
        <w:rPr>
          <w:noProof/>
        </w:rPr>
        <w:drawing>
          <wp:inline distT="0" distB="0" distL="0" distR="0" wp14:anchorId="64C9A279" wp14:editId="266AE1A3">
            <wp:extent cx="4320000" cy="2347550"/>
            <wp:effectExtent l="0" t="0" r="4445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249" w:rsidRDefault="00055249" w:rsidP="00055249">
      <w:pPr>
        <w:ind w:leftChars="400" w:left="960"/>
      </w:pPr>
    </w:p>
    <w:p w:rsidR="00055249" w:rsidRDefault="00055249" w:rsidP="00055249">
      <w:pPr>
        <w:ind w:leftChars="400" w:left="960"/>
      </w:pPr>
    </w:p>
    <w:p w:rsidR="00055249" w:rsidRDefault="00055249" w:rsidP="00055249">
      <w:pPr>
        <w:ind w:leftChars="400" w:left="960"/>
      </w:pPr>
    </w:p>
    <w:p w:rsidR="00055249" w:rsidRDefault="00055249" w:rsidP="00055249">
      <w:pPr>
        <w:ind w:leftChars="400" w:left="960"/>
      </w:pPr>
      <w:r>
        <w:rPr>
          <w:rFonts w:hint="eastAsia"/>
          <w:sz w:val="23"/>
          <w:szCs w:val="23"/>
        </w:rPr>
        <w:lastRenderedPageBreak/>
        <w:t>T</w:t>
      </w:r>
      <w:r>
        <w:rPr>
          <w:sz w:val="23"/>
          <w:szCs w:val="23"/>
        </w:rPr>
        <w:t>he</w:t>
      </w:r>
      <w:r>
        <w:rPr>
          <w:rFonts w:hint="eastAsia"/>
          <w:sz w:val="23"/>
          <w:szCs w:val="23"/>
        </w:rPr>
        <w:t xml:space="preserve"> below scree will be popped up, press Enter.</w:t>
      </w:r>
    </w:p>
    <w:p w:rsidR="00055249" w:rsidRDefault="00055249" w:rsidP="00055249">
      <w:pPr>
        <w:ind w:leftChars="400" w:left="960"/>
      </w:pPr>
      <w:r>
        <w:rPr>
          <w:noProof/>
        </w:rPr>
        <w:drawing>
          <wp:inline distT="0" distB="0" distL="0" distR="0" wp14:anchorId="6D5EF058" wp14:editId="6E3760C5">
            <wp:extent cx="4320000" cy="2926711"/>
            <wp:effectExtent l="0" t="0" r="4445" b="762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2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249" w:rsidRDefault="00055249" w:rsidP="00055249">
      <w:pPr>
        <w:ind w:leftChars="400" w:left="960"/>
      </w:pPr>
    </w:p>
    <w:p w:rsidR="00055249" w:rsidRPr="0055409E" w:rsidRDefault="00055249" w:rsidP="00055249">
      <w:pPr>
        <w:ind w:left="480" w:firstLine="480"/>
      </w:pPr>
      <w:r>
        <w:t>You could get the message “</w:t>
      </w:r>
      <w:r w:rsidRPr="00B311F9">
        <w:rPr>
          <w:highlight w:val="yellow"/>
        </w:rPr>
        <w:t>Test Result PASS</w:t>
      </w:r>
      <w:r>
        <w:t>” if test ok.</w:t>
      </w:r>
    </w:p>
    <w:p w:rsidR="00055249" w:rsidRPr="006D6CF5" w:rsidRDefault="00055249" w:rsidP="00055249">
      <w:pPr>
        <w:ind w:leftChars="400" w:left="960"/>
      </w:pPr>
      <w:r>
        <w:rPr>
          <w:noProof/>
        </w:rPr>
        <w:drawing>
          <wp:inline distT="0" distB="0" distL="0" distR="0" wp14:anchorId="5D8848B2" wp14:editId="5059BA7E">
            <wp:extent cx="4320000" cy="2798432"/>
            <wp:effectExtent l="0" t="0" r="4445" b="254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9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249" w:rsidRPr="006D6CF5" w:rsidRDefault="00055249" w:rsidP="00055249">
      <w:pPr>
        <w:ind w:leftChars="400" w:left="960"/>
      </w:pPr>
    </w:p>
    <w:p w:rsidR="00055249" w:rsidRPr="007D287A" w:rsidRDefault="00055249" w:rsidP="00CC0F16">
      <w:pPr>
        <w:ind w:left="960"/>
      </w:pPr>
    </w:p>
    <w:p w:rsidR="00444C3F" w:rsidRDefault="00C53919" w:rsidP="00ED1ACA">
      <w:pPr>
        <w:pStyle w:val="a"/>
        <w:spacing w:before="180" w:after="180"/>
      </w:pPr>
      <w:bookmarkStart w:id="85" w:name="_Toc62232071"/>
      <w:r>
        <w:t>Test Environment o</w:t>
      </w:r>
      <w:r w:rsidR="00DE2C49">
        <w:t>f F</w:t>
      </w:r>
      <w:r w:rsidR="004632BA">
        <w:t>QC</w:t>
      </w:r>
      <w:bookmarkEnd w:id="85"/>
    </w:p>
    <w:p w:rsidR="00EF6813" w:rsidRDefault="00EF6813">
      <w:pPr>
        <w:widowControl/>
        <w:rPr>
          <w:rFonts w:ascii="Calibri" w:hAnsi="Calibri" w:cs="Calibri"/>
          <w:b/>
          <w:sz w:val="28"/>
          <w:szCs w:val="28"/>
        </w:rPr>
      </w:pPr>
      <w:r w:rsidRPr="004E171E">
        <w:rPr>
          <w:rFonts w:ascii="Calibri" w:hAnsi="Calibri" w:cs="Calibri"/>
          <w:sz w:val="28"/>
          <w:szCs w:val="28"/>
        </w:rPr>
        <w:br w:type="page"/>
      </w:r>
      <w:r w:rsidR="00051E14">
        <w:rPr>
          <w:rFonts w:eastAsia="SimSun"/>
          <w:noProof/>
        </w:rPr>
        <w:lastRenderedPageBreak/>
        <w:drawing>
          <wp:inline distT="0" distB="0" distL="0" distR="0">
            <wp:extent cx="6245860" cy="2950210"/>
            <wp:effectExtent l="0" t="0" r="2540" b="2540"/>
            <wp:docPr id="2875" name="圖片 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860" cy="2950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44C3F" w:rsidRDefault="00121392" w:rsidP="00ED1ACA">
      <w:pPr>
        <w:pStyle w:val="a"/>
        <w:spacing w:before="180" w:after="180"/>
      </w:pPr>
      <w:bookmarkStart w:id="86" w:name="_Toc62232072"/>
      <w:r>
        <w:t>Test Requirements o</w:t>
      </w:r>
      <w:r w:rsidR="00DE2C49">
        <w:t>f F</w:t>
      </w:r>
      <w:r w:rsidR="004632BA">
        <w:t>QC</w:t>
      </w:r>
      <w:bookmarkEnd w:id="86"/>
    </w:p>
    <w:tbl>
      <w:tblPr>
        <w:tblW w:w="101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79"/>
        <w:gridCol w:w="2065"/>
        <w:gridCol w:w="4819"/>
        <w:gridCol w:w="2731"/>
      </w:tblGrid>
      <w:tr w:rsidR="003E7536" w:rsidRPr="00303FC2" w:rsidTr="005D051F">
        <w:tc>
          <w:tcPr>
            <w:tcW w:w="579" w:type="dxa"/>
          </w:tcPr>
          <w:p w:rsidR="003E7536" w:rsidRPr="00203BD5" w:rsidRDefault="003E7536" w:rsidP="005D051F">
            <w:pPr>
              <w:rPr>
                <w:rFonts w:ascii="Calibri" w:hAnsi="Calibri" w:cs="Calibri"/>
                <w:b/>
              </w:rPr>
            </w:pPr>
            <w:r w:rsidRPr="00203BD5">
              <w:rPr>
                <w:rFonts w:ascii="Calibri" w:hAnsi="Calibri" w:cs="Calibri"/>
                <w:b/>
              </w:rPr>
              <w:t>Item</w:t>
            </w:r>
          </w:p>
        </w:tc>
        <w:tc>
          <w:tcPr>
            <w:tcW w:w="2065" w:type="dxa"/>
          </w:tcPr>
          <w:p w:rsidR="003E7536" w:rsidRPr="00203BD5" w:rsidRDefault="003E7536" w:rsidP="005D051F">
            <w:pPr>
              <w:rPr>
                <w:rFonts w:ascii="Calibri" w:hAnsi="Calibri" w:cs="Calibri"/>
                <w:b/>
              </w:rPr>
            </w:pPr>
            <w:r w:rsidRPr="00203BD5">
              <w:rPr>
                <w:rFonts w:ascii="Calibri" w:hAnsi="Calibri" w:cs="Calibri"/>
                <w:b/>
              </w:rPr>
              <w:t>Test Feature</w:t>
            </w:r>
          </w:p>
        </w:tc>
        <w:tc>
          <w:tcPr>
            <w:tcW w:w="4819" w:type="dxa"/>
          </w:tcPr>
          <w:p w:rsidR="003E7536" w:rsidRPr="00203BD5" w:rsidRDefault="003E7536" w:rsidP="005D051F">
            <w:pPr>
              <w:rPr>
                <w:rFonts w:ascii="Calibri" w:hAnsi="Calibri" w:cs="Calibri"/>
                <w:b/>
              </w:rPr>
            </w:pPr>
            <w:r w:rsidRPr="00203BD5">
              <w:rPr>
                <w:rFonts w:ascii="Calibri" w:hAnsi="Calibri" w:cs="Calibri"/>
                <w:b/>
              </w:rPr>
              <w:t>Detailed Description</w:t>
            </w:r>
          </w:p>
        </w:tc>
        <w:tc>
          <w:tcPr>
            <w:tcW w:w="2731" w:type="dxa"/>
          </w:tcPr>
          <w:p w:rsidR="003E7536" w:rsidRPr="00203BD5" w:rsidRDefault="003E7536" w:rsidP="005D051F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Pass/Fail</w:t>
            </w:r>
          </w:p>
        </w:tc>
      </w:tr>
      <w:tr w:rsidR="003E7536" w:rsidRPr="00303FC2" w:rsidTr="005D051F">
        <w:tc>
          <w:tcPr>
            <w:tcW w:w="579" w:type="dxa"/>
            <w:vAlign w:val="center"/>
          </w:tcPr>
          <w:p w:rsidR="003E7536" w:rsidRPr="00EE13EC" w:rsidRDefault="003E7536" w:rsidP="003E7536">
            <w:pPr>
              <w:pStyle w:val="ae"/>
              <w:numPr>
                <w:ilvl w:val="0"/>
                <w:numId w:val="78"/>
              </w:numPr>
              <w:ind w:leftChars="0"/>
              <w:jc w:val="center"/>
              <w:textAlignment w:val="bottom"/>
              <w:rPr>
                <w:rFonts w:ascii="Calibri" w:hAnsi="Calibri" w:cs="Calibri"/>
                <w:color w:val="000000" w:themeColor="text1"/>
                <w:szCs w:val="22"/>
              </w:rPr>
            </w:pPr>
          </w:p>
        </w:tc>
        <w:tc>
          <w:tcPr>
            <w:tcW w:w="2065" w:type="dxa"/>
          </w:tcPr>
          <w:p w:rsidR="003E7536" w:rsidRDefault="003E7536" w:rsidP="005D051F">
            <w:pPr>
              <w:spacing w:line="225" w:lineRule="atLeas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Check SW3 setting</w:t>
            </w:r>
          </w:p>
          <w:p w:rsidR="003E7536" w:rsidRPr="0017710F" w:rsidRDefault="003E7536" w:rsidP="005D051F">
            <w:pPr>
              <w:spacing w:line="225" w:lineRule="atLeas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Before any test</w:t>
            </w:r>
          </w:p>
        </w:tc>
        <w:tc>
          <w:tcPr>
            <w:tcW w:w="4819" w:type="dxa"/>
          </w:tcPr>
          <w:p w:rsidR="003E7536" w:rsidRDefault="003E7536" w:rsidP="005D051F">
            <w:pPr>
              <w:spacing w:line="225" w:lineRule="atLeast"/>
              <w:rPr>
                <w:rFonts w:ascii="Calibri" w:hAnsi="Calibri" w:cs="Calibri"/>
                <w:color w:val="000000" w:themeColor="text1"/>
                <w:szCs w:val="22"/>
              </w:rPr>
            </w:pPr>
            <w:r>
              <w:rPr>
                <w:rFonts w:ascii="Calibri" w:hAnsi="Calibri" w:cs="Calibri" w:hint="eastAsia"/>
                <w:color w:val="000000" w:themeColor="text1"/>
                <w:szCs w:val="22"/>
              </w:rPr>
              <w:t xml:space="preserve">Booting up from </w:t>
            </w:r>
            <w:proofErr w:type="spellStart"/>
            <w:r>
              <w:rPr>
                <w:rFonts w:ascii="Calibri" w:hAnsi="Calibri" w:cs="Calibri" w:hint="eastAsia"/>
                <w:color w:val="000000" w:themeColor="text1"/>
                <w:szCs w:val="22"/>
              </w:rPr>
              <w:t>eMMC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22"/>
              </w:rPr>
              <w:t>, SW3 setting as below:</w:t>
            </w:r>
          </w:p>
          <w:p w:rsidR="00A2354D" w:rsidRDefault="00A2354D" w:rsidP="00A2354D">
            <w:pPr>
              <w:jc w:val="both"/>
              <w:rPr>
                <w:rFonts w:ascii="Calibri" w:hAnsi="Calibri" w:cs="Calibri"/>
                <w:color w:val="000000" w:themeColor="text1"/>
                <w:szCs w:val="22"/>
              </w:rPr>
            </w:pPr>
            <w:r>
              <w:rPr>
                <w:rFonts w:ascii="Calibri" w:hAnsi="Calibri" w:cs="Calibri"/>
                <w:color w:val="000000" w:themeColor="text1"/>
                <w:szCs w:val="22"/>
              </w:rPr>
              <w:t>1    /2     /3     /4   /5     /6    /7   /8    /9    /10</w:t>
            </w:r>
          </w:p>
          <w:p w:rsidR="003E7536" w:rsidRDefault="00A2354D" w:rsidP="00A2354D">
            <w:pPr>
              <w:spacing w:line="225" w:lineRule="atLeast"/>
              <w:rPr>
                <w:rFonts w:ascii="Calibri" w:hAnsi="Calibri" w:cs="Calibri"/>
                <w:color w:val="000000" w:themeColor="text1"/>
                <w:szCs w:val="22"/>
              </w:rPr>
            </w:pPr>
            <w:r>
              <w:rPr>
                <w:rFonts w:ascii="Calibri" w:hAnsi="Calibri" w:cs="Calibri"/>
                <w:color w:val="000000" w:themeColor="text1"/>
                <w:szCs w:val="22"/>
              </w:rPr>
              <w:t>ON/OFF/OFF/ON/OFF/ON/ON/OFF/ON</w:t>
            </w:r>
            <w:r>
              <w:rPr>
                <w:rFonts w:ascii="Calibri" w:hAnsi="Calibri" w:cs="Calibri"/>
                <w:color w:val="000000" w:themeColor="text1"/>
                <w:szCs w:val="22"/>
              </w:rPr>
              <w:tab/>
              <w:t>/OFF</w:t>
            </w:r>
          </w:p>
          <w:p w:rsidR="003E7536" w:rsidRPr="00C1112F" w:rsidRDefault="00183341" w:rsidP="005D051F">
            <w:pPr>
              <w:spacing w:line="225" w:lineRule="atLeast"/>
              <w:rPr>
                <w:rFonts w:ascii="Calibri" w:hAnsi="Calibri" w:cs="Calibri"/>
                <w:color w:val="000000" w:themeColor="text1"/>
                <w:szCs w:val="22"/>
              </w:rPr>
            </w:pPr>
            <w:r>
              <w:object w:dxaOrig="3735" w:dyaOrig="2490">
                <v:shape id="_x0000_i1026" type="#_x0000_t75" style="width:187.2pt;height:122.1pt" o:ole="">
                  <v:imagedata r:id="rId14" o:title=""/>
                </v:shape>
                <o:OLEObject Type="Embed" ProgID="PBrush" ShapeID="_x0000_i1026" DrawAspect="Content" ObjectID="_1675598077" r:id="rId83"/>
              </w:object>
            </w:r>
          </w:p>
        </w:tc>
        <w:tc>
          <w:tcPr>
            <w:tcW w:w="2731" w:type="dxa"/>
            <w:vAlign w:val="center"/>
          </w:tcPr>
          <w:p w:rsidR="003E7536" w:rsidRPr="00203BD5" w:rsidRDefault="003E7536" w:rsidP="005D051F">
            <w:pPr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3E7536" w:rsidRPr="00303FC2" w:rsidTr="005D051F">
        <w:tc>
          <w:tcPr>
            <w:tcW w:w="579" w:type="dxa"/>
          </w:tcPr>
          <w:p w:rsidR="003E7536" w:rsidRPr="00EE13EC" w:rsidRDefault="003E7536" w:rsidP="003E7536">
            <w:pPr>
              <w:pStyle w:val="ae"/>
              <w:numPr>
                <w:ilvl w:val="0"/>
                <w:numId w:val="78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3E7536" w:rsidRPr="00203BD5" w:rsidRDefault="003E7536" w:rsidP="005D051F">
            <w:pPr>
              <w:rPr>
                <w:rFonts w:ascii="Calibri" w:hAnsi="Calibri" w:cs="Calibri"/>
              </w:rPr>
            </w:pPr>
            <w:r w:rsidRPr="00243EDF"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>Ethernet</w:t>
            </w:r>
            <w:r w:rsidRPr="00243EDF"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 xml:space="preserve"> Test</w:t>
            </w:r>
            <w:r w:rsidR="005D051F"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  <w:t xml:space="preserve"> and MAC address check</w:t>
            </w:r>
          </w:p>
        </w:tc>
        <w:tc>
          <w:tcPr>
            <w:tcW w:w="4819" w:type="dxa"/>
          </w:tcPr>
          <w:p w:rsidR="003E7536" w:rsidRPr="00203BD5" w:rsidRDefault="003E7536" w:rsidP="005D051F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Ethernet connection test</w:t>
            </w:r>
          </w:p>
        </w:tc>
        <w:tc>
          <w:tcPr>
            <w:tcW w:w="2731" w:type="dxa"/>
          </w:tcPr>
          <w:p w:rsidR="003E7536" w:rsidRPr="00203BD5" w:rsidRDefault="003E7536" w:rsidP="005D051F">
            <w:pPr>
              <w:rPr>
                <w:rFonts w:ascii="Calibri" w:hAnsi="Calibri" w:cs="Calibri"/>
              </w:rPr>
            </w:pPr>
          </w:p>
        </w:tc>
      </w:tr>
      <w:tr w:rsidR="003E7536" w:rsidRPr="00303FC2" w:rsidTr="005D051F">
        <w:tc>
          <w:tcPr>
            <w:tcW w:w="579" w:type="dxa"/>
          </w:tcPr>
          <w:p w:rsidR="003E7536" w:rsidRPr="00EE13EC" w:rsidRDefault="003E7536" w:rsidP="003E7536">
            <w:pPr>
              <w:pStyle w:val="ae"/>
              <w:numPr>
                <w:ilvl w:val="0"/>
                <w:numId w:val="78"/>
              </w:numPr>
              <w:ind w:leftChars="0"/>
              <w:jc w:val="center"/>
              <w:rPr>
                <w:rFonts w:ascii="Calibri" w:hAnsi="Calibri" w:cs="Calibri"/>
              </w:rPr>
            </w:pPr>
          </w:p>
        </w:tc>
        <w:tc>
          <w:tcPr>
            <w:tcW w:w="2065" w:type="dxa"/>
          </w:tcPr>
          <w:p w:rsidR="003E7536" w:rsidRPr="00243EDF" w:rsidRDefault="003E7536" w:rsidP="005D051F">
            <w:pPr>
              <w:rPr>
                <w:rFonts w:ascii="Arial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2"/>
                <w:szCs w:val="22"/>
              </w:rPr>
              <w:t>RTC check</w:t>
            </w:r>
          </w:p>
        </w:tc>
        <w:tc>
          <w:tcPr>
            <w:tcW w:w="4819" w:type="dxa"/>
          </w:tcPr>
          <w:p w:rsidR="003E7536" w:rsidRDefault="003E7536" w:rsidP="005D051F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</w:t>
            </w:r>
            <w:r>
              <w:rPr>
                <w:rFonts w:ascii="Calibri" w:hAnsi="Calibri" w:cs="Calibri" w:hint="eastAsia"/>
              </w:rPr>
              <w:t xml:space="preserve">ead </w:t>
            </w:r>
            <w:r>
              <w:rPr>
                <w:rFonts w:ascii="Calibri" w:hAnsi="Calibri" w:cs="Calibri"/>
              </w:rPr>
              <w:t>the RTC time is the same as server time</w:t>
            </w:r>
          </w:p>
        </w:tc>
        <w:tc>
          <w:tcPr>
            <w:tcW w:w="2731" w:type="dxa"/>
          </w:tcPr>
          <w:p w:rsidR="003E7536" w:rsidRDefault="003E7536" w:rsidP="005D051F"/>
        </w:tc>
      </w:tr>
    </w:tbl>
    <w:p w:rsidR="003E7536" w:rsidRDefault="003E7536" w:rsidP="003E7536">
      <w:pPr>
        <w:rPr>
          <w:rFonts w:ascii="Calibri" w:hAnsi="Calibri" w:cs="Calibri"/>
        </w:rPr>
      </w:pPr>
    </w:p>
    <w:p w:rsidR="00715810" w:rsidRDefault="00715810">
      <w:pPr>
        <w:pStyle w:val="10"/>
        <w:spacing w:before="180" w:after="180"/>
        <w:pPrChange w:id="87" w:author="Bernie Chien(簡伯修)" w:date="2018-08-23T18:34:00Z">
          <w:pPr>
            <w:pStyle w:val="a"/>
            <w:spacing w:before="180" w:after="180"/>
          </w:pPr>
        </w:pPrChange>
      </w:pPr>
      <w:bookmarkStart w:id="88" w:name="_Toc62232073"/>
      <w:r>
        <w:t>Firmware Upgrade</w:t>
      </w:r>
      <w:bookmarkEnd w:id="88"/>
    </w:p>
    <w:p w:rsidR="008729A4" w:rsidRPr="008729A4" w:rsidRDefault="008729A4" w:rsidP="008729A4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When board is burn and running on </w:t>
      </w:r>
      <w:proofErr w:type="spellStart"/>
      <w:r>
        <w:rPr>
          <w:sz w:val="23"/>
          <w:szCs w:val="23"/>
        </w:rPr>
        <w:t>eMMC</w:t>
      </w:r>
      <w:proofErr w:type="spellEnd"/>
      <w:r>
        <w:rPr>
          <w:sz w:val="23"/>
          <w:szCs w:val="23"/>
        </w:rPr>
        <w:t xml:space="preserve"> with version for example: image 08-mmcblkop1.tar.gz and </w:t>
      </w:r>
      <w:proofErr w:type="spellStart"/>
      <w:r>
        <w:rPr>
          <w:sz w:val="23"/>
          <w:szCs w:val="23"/>
        </w:rPr>
        <w:t>gsi</w:t>
      </w:r>
      <w:proofErr w:type="spellEnd"/>
      <w:r>
        <w:rPr>
          <w:sz w:val="23"/>
          <w:szCs w:val="23"/>
        </w:rPr>
        <w:t xml:space="preserve">-cli test version is 1.0.28(You could see it on </w:t>
      </w:r>
      <w:proofErr w:type="spellStart"/>
      <w:r>
        <w:rPr>
          <w:sz w:val="23"/>
          <w:szCs w:val="23"/>
        </w:rPr>
        <w:t>gsi</w:t>
      </w:r>
      <w:proofErr w:type="spellEnd"/>
      <w:r>
        <w:rPr>
          <w:sz w:val="23"/>
          <w:szCs w:val="23"/>
        </w:rPr>
        <w:t>-cli top menus) and new version is released. If you need to upgrade the new firmware, you should follow below procedure.</w:t>
      </w:r>
    </w:p>
    <w:p w:rsidR="00BC2CB4" w:rsidRPr="00BC2CB4" w:rsidRDefault="00BC2CB4" w:rsidP="00BC2CB4">
      <w:pPr>
        <w:pStyle w:val="a"/>
        <w:spacing w:before="180" w:after="180"/>
      </w:pPr>
      <w:bookmarkStart w:id="89" w:name="_Toc62232074"/>
      <w:r>
        <w:rPr>
          <w:rFonts w:hint="eastAsia"/>
        </w:rPr>
        <w:t>E</w:t>
      </w:r>
      <w:r>
        <w:t xml:space="preserve">quipment </w:t>
      </w:r>
      <w:r w:rsidR="008729A4">
        <w:t>for</w:t>
      </w:r>
      <w:r>
        <w:t xml:space="preserve"> Firmware Upgrade</w:t>
      </w:r>
      <w:bookmarkEnd w:id="8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95"/>
        <w:gridCol w:w="1985"/>
        <w:gridCol w:w="3118"/>
        <w:gridCol w:w="567"/>
        <w:gridCol w:w="3686"/>
      </w:tblGrid>
      <w:tr w:rsidR="00BC2CB4" w:rsidRPr="009C5348" w:rsidTr="005E7E65"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CB4" w:rsidRPr="009C5348" w:rsidRDefault="00BC2CB4" w:rsidP="005E7E65">
            <w:pPr>
              <w:pStyle w:val="13"/>
              <w:rPr>
                <w:rFonts w:ascii="Calibri" w:hAnsi="Calibri" w:cs="Calibri"/>
                <w:b/>
                <w:color w:val="000000"/>
              </w:rPr>
            </w:pPr>
            <w:r w:rsidRPr="009C5348">
              <w:rPr>
                <w:rFonts w:ascii="Calibri" w:hAnsi="Calibri" w:cs="Calibri"/>
                <w:b/>
                <w:color w:val="000000"/>
              </w:rPr>
              <w:t>Item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CB4" w:rsidRPr="009C5348" w:rsidRDefault="00BC2CB4" w:rsidP="005E7E65">
            <w:pPr>
              <w:pStyle w:val="13"/>
              <w:rPr>
                <w:rFonts w:ascii="Calibri" w:hAnsi="Calibri" w:cs="Calibri"/>
                <w:b/>
                <w:color w:val="000000"/>
              </w:rPr>
            </w:pPr>
            <w:r w:rsidRPr="009C5348">
              <w:rPr>
                <w:rFonts w:ascii="Calibri" w:hAnsi="Calibri" w:cs="Calibri"/>
                <w:b/>
                <w:color w:val="000000"/>
              </w:rPr>
              <w:t>Equipment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CB4" w:rsidRPr="009C5348" w:rsidRDefault="00BC2CB4" w:rsidP="005E7E65">
            <w:pPr>
              <w:pStyle w:val="13"/>
              <w:rPr>
                <w:rFonts w:ascii="Calibri" w:hAnsi="Calibri" w:cs="Calibri"/>
                <w:b/>
                <w:color w:val="000000"/>
              </w:rPr>
            </w:pPr>
            <w:r w:rsidRPr="009C5348">
              <w:rPr>
                <w:rFonts w:ascii="Calibri" w:hAnsi="Calibri" w:cs="Calibri"/>
                <w:b/>
                <w:color w:val="000000"/>
              </w:rPr>
              <w:t>Specification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CB4" w:rsidRPr="009C5348" w:rsidRDefault="00BC2CB4" w:rsidP="005E7E65">
            <w:pPr>
              <w:pStyle w:val="13"/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9C5348">
              <w:rPr>
                <w:rFonts w:ascii="Calibri" w:hAnsi="Calibri" w:cs="Calibri"/>
                <w:b/>
                <w:color w:val="000000"/>
              </w:rPr>
              <w:t>Qty</w:t>
            </w:r>
            <w:proofErr w:type="spellEnd"/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CB4" w:rsidRPr="009C5348" w:rsidRDefault="00BC2CB4" w:rsidP="005E7E65">
            <w:pPr>
              <w:pStyle w:val="13"/>
              <w:rPr>
                <w:rFonts w:ascii="Calibri" w:hAnsi="Calibri" w:cs="Calibri"/>
                <w:b/>
                <w:color w:val="000000"/>
              </w:rPr>
            </w:pPr>
            <w:r w:rsidRPr="009C5348">
              <w:rPr>
                <w:rFonts w:ascii="Calibri" w:hAnsi="Calibri" w:cs="Calibri"/>
                <w:b/>
                <w:color w:val="000000"/>
              </w:rPr>
              <w:t>Remark</w:t>
            </w:r>
          </w:p>
        </w:tc>
      </w:tr>
      <w:tr w:rsidR="00BC2CB4" w:rsidRPr="009C5348" w:rsidTr="005E7E65"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Pr="00BC2CB4" w:rsidRDefault="00BC2CB4" w:rsidP="00BC2CB4">
            <w:pPr>
              <w:pStyle w:val="ae"/>
              <w:numPr>
                <w:ilvl w:val="0"/>
                <w:numId w:val="82"/>
              </w:numPr>
              <w:ind w:leftChars="0"/>
              <w:jc w:val="center"/>
              <w:textAlignment w:val="bottom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CB4" w:rsidRPr="001F7DE8" w:rsidRDefault="00BC2CB4" w:rsidP="00BC2CB4">
            <w:pPr>
              <w:spacing w:line="225" w:lineRule="atLeast"/>
              <w:rPr>
                <w:rFonts w:ascii="Calibri" w:hAnsi="Calibri" w:cs="Calibri"/>
                <w:color w:val="000000"/>
                <w:szCs w:val="22"/>
              </w:rPr>
            </w:pPr>
            <w:r w:rsidRPr="001F7DE8">
              <w:rPr>
                <w:rFonts w:ascii="Calibri" w:hAnsi="Calibri" w:cs="Calibri"/>
                <w:color w:val="000000"/>
                <w:szCs w:val="22"/>
              </w:rPr>
              <w:t xml:space="preserve">PC 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Pr="00805662" w:rsidRDefault="00BC2CB4" w:rsidP="00BC2CB4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 w:rsidRPr="001F7DE8">
              <w:rPr>
                <w:rFonts w:ascii="Calibri" w:hAnsi="Calibri" w:cs="Calibri"/>
                <w:color w:val="000000"/>
                <w:szCs w:val="22"/>
              </w:rPr>
              <w:t>OS</w:t>
            </w:r>
            <w:r w:rsidRPr="001F7DE8">
              <w:rPr>
                <w:rFonts w:ascii="Calibri" w:hAnsi="Calibri" w:cs="Calibri"/>
                <w:color w:val="000000"/>
                <w:szCs w:val="22"/>
              </w:rPr>
              <w:t>：</w:t>
            </w:r>
            <w:r w:rsidRPr="001F7DE8">
              <w:rPr>
                <w:rFonts w:ascii="Calibri" w:hAnsi="Calibri" w:cs="Calibri"/>
                <w:color w:val="000000"/>
                <w:szCs w:val="22"/>
              </w:rPr>
              <w:t xml:space="preserve">Windows win 10 64bit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Pr="001F7DE8" w:rsidRDefault="00BC2CB4" w:rsidP="00BC2CB4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1F7DE8">
              <w:rPr>
                <w:rFonts w:ascii="Calibri" w:hAnsi="Calibri" w:cs="Calibri"/>
                <w:color w:val="000000"/>
                <w:szCs w:val="22"/>
              </w:rPr>
              <w:t xml:space="preserve">1 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CB4" w:rsidRDefault="00BC2CB4" w:rsidP="00BC2CB4">
            <w:pPr>
              <w:rPr>
                <w:rFonts w:ascii="Calibri" w:eastAsia="SimSun" w:hAnsi="Calibri" w:cs="Calibri"/>
                <w:color w:val="000000"/>
                <w:szCs w:val="22"/>
              </w:rPr>
            </w:pPr>
            <w:r w:rsidRPr="00BC2CB4">
              <w:rPr>
                <w:rFonts w:ascii="Calibri" w:eastAsia="SimSun" w:hAnsi="Calibri" w:cs="Calibri"/>
                <w:color w:val="000000"/>
                <w:szCs w:val="22"/>
              </w:rPr>
              <w:t>Driver:</w:t>
            </w:r>
            <w:r w:rsidRPr="00BC2CB4">
              <w:rPr>
                <w:rFonts w:ascii="Calibri" w:eastAsia="SimSun" w:hAnsi="Calibri" w:cs="Calibri" w:hint="eastAsia"/>
                <w:color w:val="000000"/>
                <w:szCs w:val="22"/>
              </w:rPr>
              <w:t xml:space="preserve"> CP210x_Universal Driver</w:t>
            </w:r>
          </w:p>
          <w:p w:rsidR="00BC2CB4" w:rsidRDefault="00BC2CB4" w:rsidP="00BC2CB4">
            <w:pPr>
              <w:rPr>
                <w:rFonts w:ascii="Calibri" w:eastAsia="SimSun" w:hAnsi="Calibri" w:cs="Calibri"/>
                <w:color w:val="000000"/>
                <w:szCs w:val="22"/>
              </w:rPr>
            </w:pPr>
            <w:r>
              <w:rPr>
                <w:rFonts w:ascii="Calibri" w:eastAsia="SimSun" w:hAnsi="Calibri" w:cs="Calibri"/>
                <w:color w:val="000000"/>
                <w:szCs w:val="22"/>
              </w:rPr>
              <w:t>New release Firmware:</w:t>
            </w:r>
            <w:r>
              <w:t xml:space="preserve"> </w:t>
            </w:r>
            <w:r w:rsidRPr="00BC2CB4">
              <w:rPr>
                <w:highlight w:val="yellow"/>
              </w:rPr>
              <w:t>##-mmcblk0p1</w:t>
            </w:r>
            <w:r w:rsidR="00DE6BFA">
              <w:rPr>
                <w:highlight w:val="yellow"/>
              </w:rPr>
              <w:t>5</w:t>
            </w:r>
            <w:r w:rsidRPr="00BC2CB4">
              <w:rPr>
                <w:highlight w:val="yellow"/>
              </w:rPr>
              <w:t>.tar.gz</w:t>
            </w:r>
          </w:p>
          <w:p w:rsidR="00BC2CB4" w:rsidRPr="00BC2CB4" w:rsidRDefault="00BC2CB4" w:rsidP="00BC2CB4">
            <w:pPr>
              <w:rPr>
                <w:rFonts w:ascii="Calibri" w:eastAsia="SimSun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DHCP</w:t>
            </w:r>
            <w:r w:rsidR="005361C8">
              <w:rPr>
                <w:rFonts w:ascii="Calibri" w:hAnsi="Calibri" w:cs="Calibri"/>
                <w:color w:val="000000"/>
                <w:szCs w:val="22"/>
              </w:rPr>
              <w:t>/FTP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 server</w:t>
            </w:r>
            <w:r>
              <w:rPr>
                <w:rFonts w:ascii="Calibri" w:hAnsi="Calibri" w:cs="Calibri"/>
                <w:color w:val="000000"/>
                <w:szCs w:val="22"/>
              </w:rPr>
              <w:t xml:space="preserve"> SW: </w:t>
            </w:r>
            <w:r w:rsidRPr="00BC2CB4">
              <w:rPr>
                <w:rFonts w:ascii="Calibri" w:hAnsi="Calibri" w:cs="Calibri"/>
                <w:color w:val="000000"/>
                <w:szCs w:val="22"/>
                <w:highlight w:val="yellow"/>
              </w:rPr>
              <w:t>tftpd64.450</w:t>
            </w:r>
          </w:p>
        </w:tc>
      </w:tr>
      <w:tr w:rsidR="00BC2CB4" w:rsidRPr="009C5348" w:rsidTr="005E7E65"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Pr="00BC2CB4" w:rsidRDefault="00BC2CB4" w:rsidP="00BC2CB4">
            <w:pPr>
              <w:pStyle w:val="ae"/>
              <w:numPr>
                <w:ilvl w:val="0"/>
                <w:numId w:val="82"/>
              </w:numPr>
              <w:ind w:leftChars="0"/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Pr="00303FC2" w:rsidRDefault="00BC2CB4" w:rsidP="005E7E65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Com port setting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Default="00BC2CB4" w:rsidP="005E7E65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B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aud: 115200, HW SW flow control </w:t>
            </w:r>
            <w:r>
              <w:rPr>
                <w:rFonts w:ascii="Calibri" w:hAnsi="Calibri" w:cs="Calibri"/>
                <w:color w:val="000000"/>
                <w:szCs w:val="22"/>
              </w:rPr>
              <w:t>“NO”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Pr="00303FC2" w:rsidRDefault="00BC2CB4" w:rsidP="005E7E65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CB4" w:rsidRPr="00442D51" w:rsidRDefault="00BC2CB4" w:rsidP="005E7E65">
            <w:pPr>
              <w:rPr>
                <w:rFonts w:ascii="Calibri" w:eastAsiaTheme="minorEastAsia" w:hAnsi="Calibri" w:cs="Calibri"/>
                <w:color w:val="000000"/>
                <w:szCs w:val="22"/>
              </w:rPr>
            </w:pPr>
          </w:p>
        </w:tc>
      </w:tr>
      <w:tr w:rsidR="00BC2CB4" w:rsidRPr="009C5348" w:rsidTr="005E7E65"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Pr="00BC2CB4" w:rsidRDefault="00BC2CB4" w:rsidP="00BC2CB4">
            <w:pPr>
              <w:pStyle w:val="ae"/>
              <w:numPr>
                <w:ilvl w:val="0"/>
                <w:numId w:val="82"/>
              </w:numPr>
              <w:ind w:leftChars="0"/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Default="00BC2CB4" w:rsidP="005E7E65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RJ45</w:t>
            </w:r>
            <w:r>
              <w:rPr>
                <w:rFonts w:ascii="Calibri" w:hAnsi="Calibri" w:cs="Calibri"/>
                <w:color w:val="000000"/>
                <w:szCs w:val="22"/>
              </w:rPr>
              <w:t xml:space="preserve"> Cable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Default="00BC2CB4" w:rsidP="005E7E65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Ethernet Cable 3m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Default="00BC2CB4" w:rsidP="005E7E65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1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CB4" w:rsidRPr="00303FC2" w:rsidRDefault="00BC2CB4" w:rsidP="005E7E65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  <w:tr w:rsidR="00BC2CB4" w:rsidRPr="009C5348" w:rsidTr="005E7E65"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Pr="00BC2CB4" w:rsidRDefault="00BC2CB4" w:rsidP="00BC2CB4">
            <w:pPr>
              <w:pStyle w:val="ae"/>
              <w:numPr>
                <w:ilvl w:val="0"/>
                <w:numId w:val="82"/>
              </w:numPr>
              <w:ind w:leftChars="0"/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Default="00BC2CB4" w:rsidP="005E7E65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 w:hint="eastAsia"/>
                <w:color w:val="000000"/>
                <w:szCs w:val="22"/>
              </w:rPr>
              <w:t>Console Cable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Default="00BC2CB4" w:rsidP="005E7E65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USB type-A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 xml:space="preserve"> to </w:t>
            </w:r>
            <w:r>
              <w:rPr>
                <w:rFonts w:ascii="Calibri" w:hAnsi="Calibri" w:cs="Calibri"/>
                <w:color w:val="000000"/>
                <w:szCs w:val="22"/>
              </w:rPr>
              <w:t>Micro-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>USB console cable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Pr="00967E37" w:rsidRDefault="00BC2CB4" w:rsidP="005E7E65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1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CB4" w:rsidRPr="00303FC2" w:rsidRDefault="00BC2CB4" w:rsidP="005E7E65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  <w:tr w:rsidR="00BC2CB4" w:rsidRPr="001F7DE8" w:rsidTr="00BC2CB4"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Pr="00FD6AF9" w:rsidRDefault="00BC2CB4" w:rsidP="005E7E65">
            <w:pPr>
              <w:pStyle w:val="ae"/>
              <w:numPr>
                <w:ilvl w:val="0"/>
                <w:numId w:val="73"/>
              </w:numPr>
              <w:ind w:leftChars="0"/>
              <w:jc w:val="center"/>
              <w:textAlignment w:val="bottom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Pr="001F7DE8" w:rsidRDefault="00BC2CB4" w:rsidP="00BC2CB4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PSU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Pr="001F7DE8" w:rsidRDefault="00BC2CB4" w:rsidP="00BC2CB4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12V DC Power for DUT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Pr="001F7DE8" w:rsidRDefault="00BC2CB4" w:rsidP="00BC2CB4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1F7DE8">
              <w:rPr>
                <w:rFonts w:ascii="Calibri" w:hAnsi="Calibri" w:cs="Calibri"/>
                <w:color w:val="000000"/>
                <w:szCs w:val="22"/>
              </w:rPr>
              <w:t xml:space="preserve">1 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CB4" w:rsidRPr="00BC2CB4" w:rsidRDefault="00BC2CB4" w:rsidP="005E7E65">
            <w:pPr>
              <w:rPr>
                <w:rFonts w:ascii="Calibri" w:eastAsia="SimSun" w:hAnsi="Calibri" w:cs="Calibri"/>
                <w:color w:val="000000"/>
                <w:szCs w:val="22"/>
              </w:rPr>
            </w:pPr>
          </w:p>
        </w:tc>
      </w:tr>
      <w:tr w:rsidR="00BC2CB4" w:rsidRPr="00303FC2" w:rsidTr="00BC2CB4"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Pr="00FD6AF9" w:rsidRDefault="00BC2CB4" w:rsidP="005E7E65">
            <w:pPr>
              <w:pStyle w:val="ae"/>
              <w:numPr>
                <w:ilvl w:val="0"/>
                <w:numId w:val="73"/>
              </w:numPr>
              <w:ind w:leftChars="0"/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Pr="00303FC2" w:rsidRDefault="00BC2CB4" w:rsidP="005E7E65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P</w:t>
            </w:r>
            <w:r>
              <w:rPr>
                <w:rFonts w:ascii="Calibri" w:hAnsi="Calibri" w:cs="Calibri" w:hint="eastAsia"/>
                <w:color w:val="000000"/>
                <w:szCs w:val="22"/>
              </w:rPr>
              <w:t>ower Cable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Pr="00303FC2" w:rsidRDefault="00BC2CB4" w:rsidP="005E7E65">
            <w:pPr>
              <w:spacing w:beforeLines="25" w:before="90"/>
              <w:rPr>
                <w:rFonts w:ascii="Calibri" w:hAnsi="Calibri" w:cs="Calibri"/>
                <w:color w:val="000000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Cs w:val="22"/>
              </w:rPr>
              <w:t>Sata</w:t>
            </w:r>
            <w:proofErr w:type="spellEnd"/>
            <w:r>
              <w:rPr>
                <w:rFonts w:ascii="Calibri" w:hAnsi="Calibri" w:cs="Calibri"/>
                <w:color w:val="000000"/>
                <w:szCs w:val="22"/>
              </w:rPr>
              <w:t xml:space="preserve"> to </w:t>
            </w:r>
            <w:proofErr w:type="spellStart"/>
            <w:r>
              <w:rPr>
                <w:rFonts w:ascii="Calibri" w:hAnsi="Calibri" w:cs="Calibri"/>
                <w:color w:val="000000"/>
                <w:szCs w:val="22"/>
              </w:rPr>
              <w:t>PCIe</w:t>
            </w:r>
            <w:proofErr w:type="spellEnd"/>
            <w:r>
              <w:rPr>
                <w:rFonts w:ascii="Calibri" w:hAnsi="Calibri" w:cs="Calibri"/>
                <w:color w:val="000000"/>
                <w:szCs w:val="22"/>
              </w:rPr>
              <w:t xml:space="preserve"> Power cable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2CB4" w:rsidRPr="00303FC2" w:rsidRDefault="00BC2CB4" w:rsidP="005E7E65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303FC2">
              <w:rPr>
                <w:rFonts w:ascii="Calibri" w:hAnsi="Calibri" w:cs="Calibri"/>
                <w:color w:val="000000"/>
                <w:szCs w:val="22"/>
              </w:rPr>
              <w:t>1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CB4" w:rsidRPr="00303FC2" w:rsidRDefault="00BC2CB4" w:rsidP="005E7E65">
            <w:pPr>
              <w:rPr>
                <w:rFonts w:ascii="Calibri" w:eastAsia="SimSun" w:hAnsi="Calibri" w:cs="Calibri"/>
                <w:color w:val="000000"/>
                <w:szCs w:val="22"/>
              </w:rPr>
            </w:pPr>
            <w:r w:rsidRPr="00BC2CB4">
              <w:rPr>
                <w:rFonts w:ascii="Calibri" w:eastAsia="SimSun" w:hAnsi="Calibri" w:cs="Calibri"/>
                <w:noProof/>
                <w:color w:val="000000"/>
                <w:szCs w:val="22"/>
              </w:rPr>
              <w:drawing>
                <wp:inline distT="0" distB="0" distL="0" distR="0" wp14:anchorId="7026E050" wp14:editId="1E783FBF">
                  <wp:extent cx="886731" cy="958292"/>
                  <wp:effectExtent l="0" t="0" r="8890" b="0"/>
                  <wp:docPr id="2915" name="圖片 2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107" cy="977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2CB4" w:rsidRPr="00BC2CB4" w:rsidRDefault="00BC2CB4" w:rsidP="00BC2CB4"/>
    <w:p w:rsidR="00715810" w:rsidRDefault="00715810" w:rsidP="00F66441">
      <w:pPr>
        <w:pStyle w:val="a"/>
        <w:spacing w:before="180" w:after="180"/>
      </w:pPr>
      <w:bookmarkStart w:id="90" w:name="_Toc62232075"/>
      <w:r>
        <w:rPr>
          <w:rFonts w:hint="eastAsia"/>
        </w:rPr>
        <w:t>Step by Step of how to upgrade the firmware</w:t>
      </w:r>
      <w:bookmarkEnd w:id="90"/>
    </w:p>
    <w:p w:rsidR="00715810" w:rsidRDefault="005361C8" w:rsidP="00634EBE">
      <w:pPr>
        <w:pStyle w:val="a1"/>
      </w:pPr>
      <w:r>
        <w:t>Setup the DHCP server on the PC</w:t>
      </w:r>
      <w:r w:rsidR="00715810">
        <w:t>.</w:t>
      </w:r>
      <w:r w:rsidR="00452B86">
        <w:t xml:space="preserve"> (PC)</w:t>
      </w:r>
    </w:p>
    <w:p w:rsidR="005361C8" w:rsidRPr="005361C8" w:rsidRDefault="005361C8" w:rsidP="005361C8">
      <w:pPr>
        <w:ind w:left="960"/>
      </w:pPr>
      <w:r>
        <w:rPr>
          <w:rFonts w:hint="eastAsia"/>
        </w:rPr>
        <w:t xml:space="preserve">In this example, we set the DHCP server IP is 192.168.33.60. </w:t>
      </w:r>
      <w:r>
        <w:t>The server would assign the DUP IP as 192.168.33.125.</w:t>
      </w:r>
    </w:p>
    <w:p w:rsidR="005361C8" w:rsidRPr="005361C8" w:rsidRDefault="005361C8" w:rsidP="005361C8">
      <w:pPr>
        <w:ind w:left="480" w:firstLine="480"/>
      </w:pPr>
      <w:r w:rsidRPr="005361C8">
        <w:rPr>
          <w:rFonts w:hint="eastAsia"/>
          <w:noProof/>
        </w:rPr>
        <w:lastRenderedPageBreak/>
        <w:drawing>
          <wp:inline distT="0" distB="0" distL="0" distR="0">
            <wp:extent cx="3498850" cy="5041265"/>
            <wp:effectExtent l="0" t="0" r="6350" b="6985"/>
            <wp:docPr id="3029" name="圖片 3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9A4" w:rsidRPr="008729A4" w:rsidRDefault="005361C8" w:rsidP="008729A4">
      <w:pPr>
        <w:ind w:left="557" w:firstLine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51E2A425" wp14:editId="7EC00364">
                <wp:simplePos x="0" y="0"/>
                <wp:positionH relativeFrom="column">
                  <wp:posOffset>1670078</wp:posOffset>
                </wp:positionH>
                <wp:positionV relativeFrom="paragraph">
                  <wp:posOffset>414710</wp:posOffset>
                </wp:positionV>
                <wp:extent cx="397565" cy="174653"/>
                <wp:effectExtent l="0" t="0" r="21590" b="15875"/>
                <wp:wrapNone/>
                <wp:docPr id="1825" name="矩形 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17465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2790F" id="矩形 1825" o:spid="_x0000_s1026" style="position:absolute;margin-left:131.5pt;margin-top:32.65pt;width:31.3pt;height:13.7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" filled="f" strokecolor="#243f60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>
                <wp:simplePos x="0" y="0"/>
                <wp:positionH relativeFrom="column">
                  <wp:posOffset>1868777</wp:posOffset>
                </wp:positionH>
                <wp:positionV relativeFrom="paragraph">
                  <wp:posOffset>851535</wp:posOffset>
                </wp:positionV>
                <wp:extent cx="1033669" cy="159026"/>
                <wp:effectExtent l="0" t="0" r="14605" b="12700"/>
                <wp:wrapNone/>
                <wp:docPr id="3039" name="矩形 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69" cy="15902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88420" id="矩形 3039" o:spid="_x0000_s1026" style="position:absolute;margin-left:147.15pt;margin-top:67.05pt;width:81.4pt;height:12.5pt;z-index:25355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" filled="f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2090040" wp14:editId="1012EB47">
            <wp:extent cx="3514725" cy="5086350"/>
            <wp:effectExtent l="0" t="0" r="9525" b="0"/>
            <wp:docPr id="3037" name="圖片 3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C8" w:rsidRDefault="005361C8" w:rsidP="00634EBE">
      <w:pPr>
        <w:pStyle w:val="a1"/>
      </w:pPr>
      <w:r>
        <w:t>Setup the FTP server on the PC.</w:t>
      </w:r>
      <w:r w:rsidR="00452B86" w:rsidRPr="00452B86">
        <w:t xml:space="preserve"> </w:t>
      </w:r>
      <w:r w:rsidR="00452B86">
        <w:t>(PC)</w:t>
      </w:r>
    </w:p>
    <w:p w:rsidR="00233AC4" w:rsidRDefault="00233AC4" w:rsidP="00233AC4">
      <w:pPr>
        <w:ind w:left="960"/>
      </w:pPr>
      <w:r>
        <w:rPr>
          <w:rFonts w:hint="eastAsia"/>
        </w:rPr>
        <w:t xml:space="preserve">In this example, I placed the </w:t>
      </w:r>
      <w:proofErr w:type="gramStart"/>
      <w:r>
        <w:rPr>
          <w:rFonts w:hint="eastAsia"/>
        </w:rPr>
        <w:t>New</w:t>
      </w:r>
      <w:proofErr w:type="gramEnd"/>
      <w:r>
        <w:rPr>
          <w:rFonts w:hint="eastAsia"/>
        </w:rPr>
        <w:t xml:space="preserve"> release firmware in the folder</w:t>
      </w:r>
      <w:r>
        <w:t xml:space="preserve"> </w:t>
      </w:r>
      <w:r w:rsidRPr="00233AC4">
        <w:t>D:\GSI\doc\18.SW\11-wnc-hw-tests</w:t>
      </w:r>
      <w:r>
        <w:t xml:space="preserve"> on the PC. The FTP path must set the Directory as </w:t>
      </w:r>
      <w:r w:rsidRPr="00233AC4">
        <w:t>D:\GSI\doc\18.SW\11-wnc-hw-tests</w:t>
      </w:r>
      <w:r>
        <w:t xml:space="preserve">, so that the DUT could get the </w:t>
      </w:r>
      <w:proofErr w:type="gramStart"/>
      <w:r>
        <w:t>New</w:t>
      </w:r>
      <w:proofErr w:type="gramEnd"/>
      <w:r>
        <w:t xml:space="preserve"> release firmware from here.</w:t>
      </w:r>
    </w:p>
    <w:p w:rsidR="00452B86" w:rsidRPr="00233AC4" w:rsidRDefault="00452B86" w:rsidP="00233AC4">
      <w:pPr>
        <w:ind w:left="960"/>
      </w:pPr>
      <w:r>
        <w:t xml:space="preserve">Creating a file test.txt and content is </w:t>
      </w:r>
      <w:proofErr w:type="spellStart"/>
      <w:r>
        <w:t>firmware_test</w:t>
      </w:r>
      <w:proofErr w:type="spellEnd"/>
      <w:r>
        <w:t xml:space="preserve"> in the folder </w:t>
      </w:r>
      <w:r w:rsidRPr="00233AC4">
        <w:t>D:\GSI\doc\18.SW\11-wnc-hw-tests</w:t>
      </w:r>
      <w:r>
        <w:t>, it will be used to test the ftp download.</w:t>
      </w:r>
    </w:p>
    <w:p w:rsidR="00715810" w:rsidRDefault="005361C8" w:rsidP="005361C8">
      <w:pPr>
        <w:ind w:left="480" w:firstLine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4A5016AA" wp14:editId="7D826719">
                <wp:simplePos x="0" y="0"/>
                <wp:positionH relativeFrom="column">
                  <wp:posOffset>803385</wp:posOffset>
                </wp:positionH>
                <wp:positionV relativeFrom="paragraph">
                  <wp:posOffset>1074668</wp:posOffset>
                </wp:positionV>
                <wp:extent cx="826936" cy="357809"/>
                <wp:effectExtent l="0" t="0" r="11430" b="23495"/>
                <wp:wrapNone/>
                <wp:docPr id="1871" name="矩形 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936" cy="35780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FF6E0" id="矩形 1871" o:spid="_x0000_s1026" style="position:absolute;margin-left:63.25pt;margin-top:84.6pt;width:65.1pt;height:28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" filled="f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1E92124" wp14:editId="3788AFE4">
            <wp:extent cx="3486150" cy="5076825"/>
            <wp:effectExtent l="0" t="0" r="0" b="9525"/>
            <wp:docPr id="1827" name="圖片 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AC4" w:rsidRDefault="00233AC4" w:rsidP="005361C8">
      <w:pPr>
        <w:ind w:left="480" w:firstLine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221849F9" wp14:editId="18DAA09D">
                <wp:simplePos x="0" y="0"/>
                <wp:positionH relativeFrom="column">
                  <wp:posOffset>795434</wp:posOffset>
                </wp:positionH>
                <wp:positionV relativeFrom="paragraph">
                  <wp:posOffset>955400</wp:posOffset>
                </wp:positionV>
                <wp:extent cx="2377440" cy="246490"/>
                <wp:effectExtent l="0" t="0" r="22860" b="20320"/>
                <wp:wrapNone/>
                <wp:docPr id="1878" name="矩形 1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7440" cy="24649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00AB2" id="矩形 1878" o:spid="_x0000_s1026" style="position:absolute;margin-left:62.65pt;margin-top:75.25pt;width:187.2pt;height:19.4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" filled="f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221849F9" wp14:editId="18DAA09D">
                <wp:simplePos x="0" y="0"/>
                <wp:positionH relativeFrom="column">
                  <wp:posOffset>1192999</wp:posOffset>
                </wp:positionH>
                <wp:positionV relativeFrom="paragraph">
                  <wp:posOffset>390856</wp:posOffset>
                </wp:positionV>
                <wp:extent cx="429371" cy="206734"/>
                <wp:effectExtent l="0" t="0" r="27940" b="22225"/>
                <wp:wrapNone/>
                <wp:docPr id="1877" name="矩形 1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1" cy="20673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61E4" w:rsidRDefault="00A761E4" w:rsidP="00233AC4">
                            <w:pPr>
                              <w:jc w:val="center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849F9" id="矩形 1877" o:spid="_x0000_s1254" style="position:absolute;left:0;text-align:left;margin-left:93.95pt;margin-top:30.8pt;width:33.8pt;height:16.3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" filled="f" strokecolor="#243f60 [1604]" strokeweight="2pt">
                <v:textbox>
                  <w:txbxContent>
                    <w:p w:rsidR="00A761E4" w:rsidRDefault="00A761E4" w:rsidP="00233AC4">
                      <w:pPr>
                        <w:jc w:val="center"/>
                      </w:pPr>
                      <w:proofErr w:type="gramStart"/>
                      <w:r>
                        <w:rPr>
                          <w:rFonts w:hint="eastAsia"/>
                        </w:rPr>
                        <w:t>c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2448DC8" wp14:editId="1CE93700">
            <wp:extent cx="3495675" cy="5057775"/>
            <wp:effectExtent l="0" t="0" r="9525" b="9525"/>
            <wp:docPr id="1873" name="圖片 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181" w:rsidRDefault="00D57181" w:rsidP="00634EBE">
      <w:pPr>
        <w:pStyle w:val="a1"/>
      </w:pPr>
      <w:r>
        <w:rPr>
          <w:rFonts w:hint="eastAsia"/>
        </w:rPr>
        <w:t>QSPI code prepare(PC)</w:t>
      </w:r>
    </w:p>
    <w:p w:rsidR="00D57181" w:rsidRDefault="00D57181" w:rsidP="00D57181">
      <w:pPr>
        <w:ind w:left="960"/>
      </w:pPr>
      <w:r>
        <w:t>QSPI2.bin must be saved in the D:\GSI\doc\18.SW\11-wnc-hw-tests.</w:t>
      </w:r>
    </w:p>
    <w:p w:rsidR="00D57181" w:rsidRPr="00D57181" w:rsidRDefault="00D57181" w:rsidP="00D57181">
      <w:pPr>
        <w:ind w:left="960"/>
      </w:pPr>
      <w:r>
        <w:rPr>
          <w:noProof/>
        </w:rPr>
        <w:drawing>
          <wp:inline distT="0" distB="0" distL="0" distR="0" wp14:anchorId="1EE582A0" wp14:editId="186B362F">
            <wp:extent cx="4320000" cy="893297"/>
            <wp:effectExtent l="0" t="0" r="4445" b="254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9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41" w:rsidRDefault="00DE7460" w:rsidP="00634EBE">
      <w:pPr>
        <w:pStyle w:val="a1"/>
      </w:pPr>
      <w:r>
        <w:t>Programming the QSPI</w:t>
      </w:r>
      <w:r w:rsidR="00090041">
        <w:rPr>
          <w:rFonts w:hint="eastAsia"/>
        </w:rPr>
        <w:t>(DUT)</w:t>
      </w:r>
    </w:p>
    <w:p w:rsidR="00DE7460" w:rsidRDefault="00DE7460" w:rsidP="00DE7460">
      <w:pPr>
        <w:ind w:left="960"/>
      </w:pPr>
      <w:r>
        <w:rPr>
          <w:rFonts w:hint="eastAsia"/>
        </w:rPr>
        <w:t>SW3 setting as below.</w:t>
      </w:r>
    </w:p>
    <w:p w:rsidR="00DE7460" w:rsidRDefault="00DE7460" w:rsidP="00DE7460">
      <w:pPr>
        <w:ind w:left="960"/>
      </w:pPr>
      <w:r>
        <w:t xml:space="preserve">1 </w:t>
      </w:r>
      <w:r>
        <w:tab/>
        <w:t>/</w:t>
      </w:r>
      <w:r>
        <w:tab/>
        <w:t xml:space="preserve">2 </w:t>
      </w:r>
      <w:r>
        <w:tab/>
        <w:t>/</w:t>
      </w:r>
      <w:r>
        <w:tab/>
      </w:r>
      <w:r w:rsidRPr="00DE7460">
        <w:rPr>
          <w:highlight w:val="yellow"/>
        </w:rPr>
        <w:t>3</w:t>
      </w:r>
      <w:r>
        <w:t xml:space="preserve"> </w:t>
      </w:r>
      <w:r>
        <w:tab/>
        <w:t>/</w:t>
      </w:r>
      <w:r>
        <w:tab/>
        <w:t>4</w:t>
      </w:r>
      <w:r>
        <w:tab/>
        <w:t>/</w:t>
      </w:r>
      <w:r>
        <w:tab/>
        <w:t>5</w:t>
      </w:r>
      <w:r>
        <w:tab/>
        <w:t>/</w:t>
      </w:r>
      <w:r>
        <w:tab/>
        <w:t>6</w:t>
      </w:r>
      <w:r>
        <w:tab/>
        <w:t>/</w:t>
      </w:r>
      <w:r>
        <w:tab/>
        <w:t>7</w:t>
      </w:r>
      <w:r>
        <w:tab/>
        <w:t>/</w:t>
      </w:r>
      <w:r>
        <w:tab/>
        <w:t>8</w:t>
      </w:r>
      <w:r>
        <w:tab/>
        <w:t>/</w:t>
      </w:r>
      <w:r>
        <w:tab/>
        <w:t>9</w:t>
      </w:r>
      <w:r>
        <w:tab/>
        <w:t>/</w:t>
      </w:r>
      <w:r>
        <w:tab/>
        <w:t>10</w:t>
      </w:r>
    </w:p>
    <w:p w:rsidR="00DE7460" w:rsidRDefault="00DE7460" w:rsidP="00DE7460">
      <w:pPr>
        <w:ind w:left="960"/>
      </w:pPr>
      <w:r>
        <w:t>ON</w:t>
      </w:r>
      <w:r>
        <w:tab/>
        <w:t>/</w:t>
      </w:r>
      <w:r>
        <w:tab/>
        <w:t>OFF</w:t>
      </w:r>
      <w:r>
        <w:tab/>
        <w:t>/</w:t>
      </w:r>
      <w:r>
        <w:tab/>
      </w:r>
      <w:r w:rsidRPr="00DE7460">
        <w:rPr>
          <w:highlight w:val="yellow"/>
        </w:rPr>
        <w:t>ON</w:t>
      </w:r>
      <w:r>
        <w:t xml:space="preserve"> /</w:t>
      </w:r>
      <w:r>
        <w:tab/>
        <w:t xml:space="preserve">     ON</w:t>
      </w:r>
      <w:r>
        <w:tab/>
        <w:t>/</w:t>
      </w:r>
      <w:r>
        <w:tab/>
        <w:t>OFF</w:t>
      </w:r>
      <w:r>
        <w:tab/>
        <w:t>/</w:t>
      </w:r>
      <w:r>
        <w:tab/>
        <w:t>ON</w:t>
      </w:r>
      <w:r>
        <w:tab/>
        <w:t>/</w:t>
      </w:r>
      <w:r>
        <w:tab/>
        <w:t>ON</w:t>
      </w:r>
      <w:r>
        <w:tab/>
        <w:t>/</w:t>
      </w:r>
      <w:r>
        <w:tab/>
        <w:t>OFF</w:t>
      </w:r>
      <w:r>
        <w:tab/>
        <w:t>/</w:t>
      </w:r>
      <w:r>
        <w:tab/>
        <w:t>ON</w:t>
      </w:r>
      <w:r>
        <w:tab/>
        <w:t>/</w:t>
      </w:r>
      <w:r>
        <w:tab/>
        <w:t>OFF</w:t>
      </w:r>
    </w:p>
    <w:p w:rsidR="00DE7460" w:rsidRDefault="00DE7460" w:rsidP="00DE7460">
      <w:pPr>
        <w:ind w:left="480" w:firstLine="480"/>
        <w:rPr>
          <w:rFonts w:ascii="Calibri" w:hAnsi="Calibri" w:cs="Calibri"/>
        </w:rPr>
      </w:pPr>
    </w:p>
    <w:p w:rsidR="00DE7460" w:rsidRDefault="00DE7460" w:rsidP="00DE7460">
      <w:pPr>
        <w:ind w:left="960"/>
        <w:rPr>
          <w:rFonts w:ascii="Calibri" w:hAnsi="Calibri" w:cs="Calibri"/>
        </w:rPr>
      </w:pPr>
      <w:r>
        <w:rPr>
          <w:rFonts w:ascii="Calibri" w:hAnsi="Calibri" w:cs="Calibri"/>
        </w:rPr>
        <w:t>Power on the board, when you see the message “</w:t>
      </w:r>
      <w:r w:rsidRPr="00BE7215">
        <w:rPr>
          <w:rFonts w:ascii="Calibri" w:hAnsi="Calibri" w:cs="Calibri"/>
        </w:rPr>
        <w:t xml:space="preserve">Hit any key to stop </w:t>
      </w:r>
      <w:proofErr w:type="spellStart"/>
      <w:r w:rsidRPr="00BE7215">
        <w:rPr>
          <w:rFonts w:ascii="Calibri" w:hAnsi="Calibri" w:cs="Calibri"/>
        </w:rPr>
        <w:t>autoboot</w:t>
      </w:r>
      <w:proofErr w:type="spellEnd"/>
      <w:r w:rsidRPr="00BE7215">
        <w:rPr>
          <w:rFonts w:ascii="Calibri" w:hAnsi="Calibri" w:cs="Calibri"/>
        </w:rPr>
        <w:t>: 4</w:t>
      </w:r>
      <w:r>
        <w:rPr>
          <w:rFonts w:ascii="Calibri" w:hAnsi="Calibri" w:cs="Calibri"/>
        </w:rPr>
        <w:t xml:space="preserve">”, </w:t>
      </w:r>
      <w:r w:rsidRPr="00BE7215">
        <w:rPr>
          <w:rFonts w:ascii="Calibri" w:hAnsi="Calibri" w:cs="Calibri"/>
        </w:rPr>
        <w:t xml:space="preserve">Press ‘enter’ to stop </w:t>
      </w:r>
      <w:proofErr w:type="spellStart"/>
      <w:r w:rsidRPr="00BE7215">
        <w:rPr>
          <w:rFonts w:ascii="Calibri" w:hAnsi="Calibri" w:cs="Calibri"/>
        </w:rPr>
        <w:t>uboot</w:t>
      </w:r>
      <w:proofErr w:type="spellEnd"/>
      <w:r w:rsidRPr="00BE7215">
        <w:rPr>
          <w:rFonts w:ascii="Calibri" w:hAnsi="Calibri" w:cs="Calibri"/>
        </w:rPr>
        <w:t xml:space="preserve"> into prompt.</w:t>
      </w:r>
    </w:p>
    <w:p w:rsidR="00DE7460" w:rsidRDefault="00DE7460" w:rsidP="00DE7460">
      <w:pPr>
        <w:ind w:left="480" w:firstLine="48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666B3F99" wp14:editId="3B73B1FD">
            <wp:extent cx="4320000" cy="1347989"/>
            <wp:effectExtent l="0" t="0" r="4445" b="508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4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60" w:rsidRDefault="00DE7460" w:rsidP="00DE7460">
      <w:pPr>
        <w:ind w:left="480" w:firstLine="480"/>
        <w:rPr>
          <w:rFonts w:ascii="Calibri" w:hAnsi="Calibri" w:cs="Calibri"/>
        </w:rPr>
      </w:pPr>
      <w:r>
        <w:rPr>
          <w:rFonts w:ascii="Calibri" w:hAnsi="Calibri" w:cs="Calibri" w:hint="eastAsia"/>
        </w:rPr>
        <w:t xml:space="preserve">If </w:t>
      </w:r>
      <w:r>
        <w:rPr>
          <w:rFonts w:ascii="Calibri" w:hAnsi="Calibri" w:cs="Calibri"/>
        </w:rPr>
        <w:t>it is successful to stop at u-boot command line mode, the screen will be as below.</w:t>
      </w:r>
    </w:p>
    <w:p w:rsidR="00DE7460" w:rsidRDefault="00DE7460" w:rsidP="00DE7460">
      <w:pPr>
        <w:ind w:left="480" w:firstLine="480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608015D8" wp14:editId="2CD2DEA1">
            <wp:extent cx="4320000" cy="1233560"/>
            <wp:effectExtent l="0" t="0" r="4445" b="508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23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460" w:rsidRDefault="00DE7460" w:rsidP="00DE7460">
      <w:pPr>
        <w:ind w:left="960"/>
      </w:pPr>
      <w:r>
        <w:rPr>
          <w:rFonts w:hint="eastAsia"/>
        </w:rPr>
        <w:t>Key in the below command</w:t>
      </w:r>
    </w:p>
    <w:p w:rsidR="00DE7460" w:rsidRDefault="00DE7460" w:rsidP="00DE7460">
      <w:pPr>
        <w:ind w:left="960"/>
      </w:pPr>
      <w:r>
        <w:t>&gt;</w:t>
      </w:r>
      <w:r w:rsidRPr="00040039">
        <w:rPr>
          <w:highlight w:val="yellow"/>
        </w:rPr>
        <w:t>sf probe 0 0 0</w:t>
      </w:r>
    </w:p>
    <w:p w:rsidR="00DE7460" w:rsidRDefault="00DE7460" w:rsidP="00DE7460">
      <w:pPr>
        <w:ind w:left="960"/>
      </w:pPr>
      <w:r>
        <w:t>&gt;</w:t>
      </w:r>
      <w:proofErr w:type="spellStart"/>
      <w:r w:rsidRPr="00040039">
        <w:rPr>
          <w:highlight w:val="yellow"/>
        </w:rPr>
        <w:t>tftpboot</w:t>
      </w:r>
      <w:proofErr w:type="spellEnd"/>
      <w:r w:rsidRPr="00040039">
        <w:rPr>
          <w:highlight w:val="yellow"/>
        </w:rPr>
        <w:t xml:space="preserve"> QSPI2.bin</w:t>
      </w:r>
    </w:p>
    <w:p w:rsidR="00DE7460" w:rsidRDefault="00DE7460" w:rsidP="00DE7460">
      <w:pPr>
        <w:ind w:left="960"/>
      </w:pPr>
      <w:r>
        <w:t>&gt;</w:t>
      </w:r>
      <w:r w:rsidRPr="00040039">
        <w:rPr>
          <w:highlight w:val="yellow"/>
        </w:rPr>
        <w:t>sf write 0x10000000 0 0x2060000</w:t>
      </w:r>
    </w:p>
    <w:p w:rsidR="00DE7460" w:rsidRDefault="00DE7460" w:rsidP="00DE7460">
      <w:pPr>
        <w:ind w:left="960"/>
      </w:pPr>
      <w:r>
        <w:t>The result would be like below screen.</w:t>
      </w:r>
    </w:p>
    <w:p w:rsidR="00DE7460" w:rsidRDefault="00DE7460" w:rsidP="00DE7460">
      <w:pPr>
        <w:ind w:left="960"/>
      </w:pPr>
      <w:r>
        <w:rPr>
          <w:noProof/>
        </w:rPr>
        <w:lastRenderedPageBreak/>
        <w:drawing>
          <wp:inline distT="0" distB="0" distL="0" distR="0">
            <wp:extent cx="4320000" cy="5312876"/>
            <wp:effectExtent l="0" t="0" r="4445" b="2540"/>
            <wp:docPr id="70" name="圖片 70" descr="cid:image006.png@01D6F674.CBAADC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 descr="cid:image006.png@01D6F674.CBAADCA0"/>
                    <pic:cNvPicPr>
                      <a:picLocks noChangeAspect="1" noChangeArrowheads="1"/>
                    </pic:cNvPicPr>
                  </pic:nvPicPr>
                  <pic:blipFill>
                    <a:blip r:embed="rId89" r:link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312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460" w:rsidRDefault="00DE7460" w:rsidP="00DE7460">
      <w:pPr>
        <w:pStyle w:val="a1"/>
      </w:pPr>
      <w:r>
        <w:rPr>
          <w:rFonts w:hint="eastAsia"/>
        </w:rPr>
        <w:t xml:space="preserve">Boot from QSPI to program the </w:t>
      </w:r>
      <w:proofErr w:type="spellStart"/>
      <w:r>
        <w:rPr>
          <w:rFonts w:hint="eastAsia"/>
        </w:rPr>
        <w:t>eMMC</w:t>
      </w:r>
      <w:proofErr w:type="spellEnd"/>
      <w:r>
        <w:rPr>
          <w:rFonts w:hint="eastAsia"/>
        </w:rPr>
        <w:t xml:space="preserve"> code(DUT)</w:t>
      </w:r>
    </w:p>
    <w:p w:rsidR="00DE7460" w:rsidRDefault="00DE7460" w:rsidP="00DE7460">
      <w:pPr>
        <w:pStyle w:val="ae"/>
        <w:numPr>
          <w:ilvl w:val="0"/>
          <w:numId w:val="98"/>
        </w:numPr>
        <w:ind w:leftChars="0"/>
        <w:rPr>
          <w:rFonts w:ascii="Verdana" w:hAnsi="Verdana"/>
          <w:color w:val="33373A"/>
          <w:sz w:val="18"/>
          <w:szCs w:val="18"/>
        </w:rPr>
      </w:pPr>
      <w:r w:rsidRPr="00DE7460">
        <w:rPr>
          <w:rFonts w:ascii="Verdana" w:hAnsi="Verdana"/>
          <w:color w:val="33373A"/>
          <w:sz w:val="18"/>
          <w:szCs w:val="18"/>
        </w:rPr>
        <w:t>SW3 PIN3 ON</w:t>
      </w:r>
    </w:p>
    <w:p w:rsidR="00DE7460" w:rsidRDefault="00DE7460" w:rsidP="00DE7460">
      <w:pPr>
        <w:pStyle w:val="ae"/>
        <w:ind w:leftChars="0" w:left="1320"/>
      </w:pPr>
      <w:r>
        <w:t xml:space="preserve">1 </w:t>
      </w:r>
      <w:r>
        <w:tab/>
        <w:t>/</w:t>
      </w:r>
      <w:r>
        <w:tab/>
        <w:t xml:space="preserve">2 </w:t>
      </w:r>
      <w:r>
        <w:tab/>
        <w:t>/</w:t>
      </w:r>
      <w:r>
        <w:tab/>
      </w:r>
      <w:r w:rsidRPr="00DE7460">
        <w:rPr>
          <w:highlight w:val="yellow"/>
        </w:rPr>
        <w:t>3</w:t>
      </w:r>
      <w:r>
        <w:t xml:space="preserve"> </w:t>
      </w:r>
      <w:r>
        <w:tab/>
        <w:t>/</w:t>
      </w:r>
      <w:r>
        <w:tab/>
        <w:t>4</w:t>
      </w:r>
      <w:r>
        <w:tab/>
        <w:t>/</w:t>
      </w:r>
      <w:r>
        <w:tab/>
        <w:t>5</w:t>
      </w:r>
      <w:r>
        <w:tab/>
        <w:t>/</w:t>
      </w:r>
      <w:r>
        <w:tab/>
        <w:t>6</w:t>
      </w:r>
      <w:r>
        <w:tab/>
        <w:t>/</w:t>
      </w:r>
      <w:r>
        <w:tab/>
        <w:t>7</w:t>
      </w:r>
      <w:r>
        <w:tab/>
        <w:t>/</w:t>
      </w:r>
      <w:r>
        <w:tab/>
        <w:t>8</w:t>
      </w:r>
      <w:r>
        <w:tab/>
        <w:t>/</w:t>
      </w:r>
      <w:r>
        <w:tab/>
        <w:t>9</w:t>
      </w:r>
      <w:r>
        <w:tab/>
        <w:t>/</w:t>
      </w:r>
      <w:r>
        <w:tab/>
        <w:t>10</w:t>
      </w:r>
    </w:p>
    <w:p w:rsidR="00DE7460" w:rsidRDefault="00DE7460" w:rsidP="00DE7460">
      <w:pPr>
        <w:pStyle w:val="ae"/>
        <w:ind w:leftChars="0" w:left="1320"/>
        <w:rPr>
          <w:rFonts w:ascii="Verdana" w:hAnsi="Verdana"/>
          <w:color w:val="33373A"/>
          <w:sz w:val="18"/>
          <w:szCs w:val="18"/>
        </w:rPr>
      </w:pPr>
      <w:r>
        <w:t>ON</w:t>
      </w:r>
      <w:r>
        <w:tab/>
        <w:t>/</w:t>
      </w:r>
      <w:r>
        <w:tab/>
        <w:t>OFF</w:t>
      </w:r>
      <w:r>
        <w:tab/>
        <w:t>/</w:t>
      </w:r>
      <w:r>
        <w:tab/>
      </w:r>
      <w:r w:rsidRPr="00DE7460">
        <w:rPr>
          <w:highlight w:val="yellow"/>
        </w:rPr>
        <w:t>ON</w:t>
      </w:r>
      <w:r>
        <w:t xml:space="preserve"> /</w:t>
      </w:r>
      <w:r>
        <w:tab/>
        <w:t xml:space="preserve">     ON</w:t>
      </w:r>
      <w:r>
        <w:tab/>
        <w:t>/</w:t>
      </w:r>
      <w:r>
        <w:tab/>
        <w:t>OFF</w:t>
      </w:r>
      <w:r>
        <w:tab/>
        <w:t>/</w:t>
      </w:r>
      <w:r>
        <w:tab/>
        <w:t>ON</w:t>
      </w:r>
      <w:r>
        <w:tab/>
        <w:t>/</w:t>
      </w:r>
      <w:r>
        <w:tab/>
        <w:t>ON</w:t>
      </w:r>
      <w:r>
        <w:tab/>
        <w:t>/</w:t>
      </w:r>
      <w:r>
        <w:tab/>
        <w:t>OFF</w:t>
      </w:r>
      <w:r>
        <w:tab/>
        <w:t>/</w:t>
      </w:r>
      <w:r>
        <w:tab/>
        <w:t>ON</w:t>
      </w:r>
      <w:r>
        <w:tab/>
        <w:t>/</w:t>
      </w:r>
      <w:r>
        <w:tab/>
        <w:t>OFF</w:t>
      </w:r>
    </w:p>
    <w:p w:rsidR="00DE7460" w:rsidRDefault="00DE7460" w:rsidP="00DE7460">
      <w:pPr>
        <w:pStyle w:val="ae"/>
        <w:numPr>
          <w:ilvl w:val="0"/>
          <w:numId w:val="98"/>
        </w:numPr>
        <w:ind w:leftChars="0"/>
        <w:rPr>
          <w:rFonts w:ascii="Verdana" w:hAnsi="Verdana"/>
          <w:color w:val="33373A"/>
          <w:sz w:val="18"/>
          <w:szCs w:val="18"/>
        </w:rPr>
      </w:pPr>
      <w:r w:rsidRPr="00DE7460">
        <w:rPr>
          <w:rFonts w:ascii="Verdana" w:hAnsi="Verdana"/>
          <w:color w:val="33373A"/>
          <w:sz w:val="18"/>
          <w:szCs w:val="18"/>
        </w:rPr>
        <w:t>Power ON the board</w:t>
      </w:r>
    </w:p>
    <w:p w:rsidR="00DE7460" w:rsidRDefault="00DE7460" w:rsidP="00DE7460">
      <w:pPr>
        <w:pStyle w:val="ae"/>
        <w:numPr>
          <w:ilvl w:val="0"/>
          <w:numId w:val="98"/>
        </w:numPr>
        <w:ind w:leftChars="0"/>
        <w:rPr>
          <w:rFonts w:ascii="Verdana" w:hAnsi="Verdana"/>
          <w:color w:val="33373A"/>
          <w:sz w:val="18"/>
          <w:szCs w:val="18"/>
        </w:rPr>
      </w:pPr>
      <w:r w:rsidRPr="00DE7460">
        <w:rPr>
          <w:rFonts w:ascii="Verdana" w:hAnsi="Verdana"/>
          <w:color w:val="33373A"/>
          <w:sz w:val="18"/>
          <w:szCs w:val="18"/>
        </w:rPr>
        <w:t>see the console message and press "</w:t>
      </w:r>
      <w:proofErr w:type="spellStart"/>
      <w:r w:rsidRPr="00DE7460">
        <w:rPr>
          <w:rFonts w:ascii="Verdana" w:hAnsi="Verdana"/>
          <w:color w:val="33373A"/>
          <w:sz w:val="18"/>
          <w:szCs w:val="18"/>
        </w:rPr>
        <w:t>enter"key</w:t>
      </w:r>
      <w:proofErr w:type="spellEnd"/>
      <w:r w:rsidRPr="00DE7460">
        <w:rPr>
          <w:rFonts w:ascii="Verdana" w:hAnsi="Verdana"/>
          <w:color w:val="33373A"/>
          <w:sz w:val="18"/>
          <w:szCs w:val="18"/>
        </w:rPr>
        <w:t xml:space="preserve"> for </w:t>
      </w:r>
      <w:proofErr w:type="spellStart"/>
      <w:r w:rsidRPr="00DE7460">
        <w:rPr>
          <w:rFonts w:ascii="Verdana" w:hAnsi="Verdana"/>
          <w:color w:val="33373A"/>
          <w:sz w:val="18"/>
          <w:szCs w:val="18"/>
        </w:rPr>
        <w:t>stoping</w:t>
      </w:r>
      <w:proofErr w:type="spellEnd"/>
      <w:r w:rsidRPr="00DE7460">
        <w:rPr>
          <w:rFonts w:ascii="Verdana" w:hAnsi="Verdana"/>
          <w:color w:val="33373A"/>
          <w:sz w:val="18"/>
          <w:szCs w:val="18"/>
        </w:rPr>
        <w:t xml:space="preserve"> it in u-boot</w:t>
      </w:r>
    </w:p>
    <w:p w:rsidR="00DE7460" w:rsidRDefault="00DE7460" w:rsidP="00DE7460">
      <w:pPr>
        <w:pStyle w:val="ae"/>
        <w:numPr>
          <w:ilvl w:val="0"/>
          <w:numId w:val="98"/>
        </w:numPr>
        <w:ind w:leftChars="0"/>
        <w:rPr>
          <w:rFonts w:ascii="Verdana" w:hAnsi="Verdana"/>
          <w:color w:val="33373A"/>
          <w:sz w:val="18"/>
          <w:szCs w:val="18"/>
        </w:rPr>
      </w:pPr>
      <w:r w:rsidRPr="00DE7460">
        <w:rPr>
          <w:rFonts w:ascii="Verdana" w:hAnsi="Verdana"/>
          <w:color w:val="33373A"/>
          <w:sz w:val="18"/>
          <w:szCs w:val="18"/>
        </w:rPr>
        <w:t>key the command "</w:t>
      </w:r>
      <w:proofErr w:type="spellStart"/>
      <w:r w:rsidRPr="00DE7460">
        <w:rPr>
          <w:rFonts w:ascii="Verdana" w:hAnsi="Verdana"/>
          <w:color w:val="33373A"/>
          <w:sz w:val="18"/>
          <w:szCs w:val="18"/>
        </w:rPr>
        <w:t>bootm</w:t>
      </w:r>
      <w:proofErr w:type="spellEnd"/>
      <w:r w:rsidRPr="00DE7460">
        <w:rPr>
          <w:rFonts w:ascii="Verdana" w:hAnsi="Verdana"/>
          <w:color w:val="33373A"/>
          <w:sz w:val="18"/>
          <w:szCs w:val="18"/>
        </w:rPr>
        <w:t xml:space="preserve">" for boot-up to </w:t>
      </w:r>
      <w:proofErr w:type="spellStart"/>
      <w:r w:rsidRPr="00DE7460">
        <w:rPr>
          <w:rFonts w:ascii="Verdana" w:hAnsi="Verdana"/>
          <w:color w:val="33373A"/>
          <w:sz w:val="18"/>
          <w:szCs w:val="18"/>
        </w:rPr>
        <w:t>linux</w:t>
      </w:r>
      <w:proofErr w:type="spellEnd"/>
    </w:p>
    <w:p w:rsidR="00DE7460" w:rsidRDefault="00DE7460" w:rsidP="00DE7460">
      <w:pPr>
        <w:pStyle w:val="ae"/>
        <w:numPr>
          <w:ilvl w:val="0"/>
          <w:numId w:val="98"/>
        </w:numPr>
        <w:ind w:leftChars="0"/>
        <w:rPr>
          <w:rFonts w:ascii="Verdana" w:hAnsi="Verdana"/>
          <w:color w:val="33373A"/>
          <w:sz w:val="18"/>
          <w:szCs w:val="18"/>
        </w:rPr>
      </w:pPr>
      <w:r w:rsidRPr="00DE7460">
        <w:rPr>
          <w:rFonts w:ascii="Verdana" w:hAnsi="Verdana"/>
          <w:color w:val="33373A"/>
          <w:sz w:val="18"/>
          <w:szCs w:val="18"/>
        </w:rPr>
        <w:t>when you see "se_gsi_apu_18_wnc login:", user name is "</w:t>
      </w:r>
      <w:r w:rsidRPr="00DE7460">
        <w:rPr>
          <w:rFonts w:ascii="Verdana" w:hAnsi="Verdana"/>
          <w:color w:val="33373A"/>
          <w:sz w:val="18"/>
          <w:szCs w:val="18"/>
          <w:highlight w:val="yellow"/>
        </w:rPr>
        <w:t>root</w:t>
      </w:r>
      <w:r w:rsidRPr="00DE7460">
        <w:rPr>
          <w:rFonts w:ascii="Verdana" w:hAnsi="Verdana"/>
          <w:color w:val="33373A"/>
          <w:sz w:val="18"/>
          <w:szCs w:val="18"/>
        </w:rPr>
        <w:t>", Password is "</w:t>
      </w:r>
      <w:r w:rsidRPr="00DE7460">
        <w:rPr>
          <w:rFonts w:ascii="Verdana" w:hAnsi="Verdana"/>
          <w:color w:val="33373A"/>
          <w:sz w:val="18"/>
          <w:szCs w:val="18"/>
          <w:highlight w:val="yellow"/>
        </w:rPr>
        <w:t>root</w:t>
      </w:r>
      <w:r w:rsidRPr="00DE7460">
        <w:rPr>
          <w:rFonts w:ascii="Verdana" w:hAnsi="Verdana"/>
          <w:color w:val="33373A"/>
          <w:sz w:val="18"/>
          <w:szCs w:val="18"/>
        </w:rPr>
        <w:t>"</w:t>
      </w:r>
    </w:p>
    <w:p w:rsidR="00DE7460" w:rsidRDefault="00DE7460" w:rsidP="00DE7460">
      <w:pPr>
        <w:pStyle w:val="ae"/>
        <w:numPr>
          <w:ilvl w:val="0"/>
          <w:numId w:val="98"/>
        </w:numPr>
        <w:ind w:leftChars="0"/>
        <w:rPr>
          <w:rFonts w:ascii="Verdana" w:hAnsi="Verdana"/>
          <w:color w:val="33373A"/>
          <w:sz w:val="18"/>
          <w:szCs w:val="18"/>
        </w:rPr>
      </w:pPr>
      <w:proofErr w:type="spellStart"/>
      <w:r w:rsidRPr="00DE7460">
        <w:rPr>
          <w:rFonts w:ascii="Verdana" w:hAnsi="Verdana"/>
          <w:color w:val="33373A"/>
          <w:sz w:val="18"/>
          <w:szCs w:val="18"/>
        </w:rPr>
        <w:t>umount</w:t>
      </w:r>
      <w:proofErr w:type="spellEnd"/>
      <w:r w:rsidRPr="00DE7460">
        <w:rPr>
          <w:rFonts w:ascii="Verdana" w:hAnsi="Verdana"/>
          <w:color w:val="33373A"/>
          <w:sz w:val="18"/>
          <w:szCs w:val="18"/>
        </w:rPr>
        <w:t xml:space="preserve"> /dev/mmcblk0p3 /dev/mmcblk0p1 /dev/mmcblk0p2</w:t>
      </w:r>
    </w:p>
    <w:p w:rsidR="00DE7460" w:rsidRDefault="00DE7460" w:rsidP="00DE7460">
      <w:pPr>
        <w:pStyle w:val="ae"/>
        <w:numPr>
          <w:ilvl w:val="0"/>
          <w:numId w:val="98"/>
        </w:numPr>
        <w:ind w:leftChars="0"/>
        <w:rPr>
          <w:rFonts w:ascii="Verdana" w:hAnsi="Verdana"/>
          <w:color w:val="33373A"/>
          <w:sz w:val="18"/>
          <w:szCs w:val="18"/>
        </w:rPr>
      </w:pPr>
      <w:proofErr w:type="gramStart"/>
      <w:r>
        <w:rPr>
          <w:rFonts w:ascii="Verdana" w:hAnsi="Verdana"/>
          <w:color w:val="33373A"/>
          <w:sz w:val="18"/>
          <w:szCs w:val="18"/>
        </w:rPr>
        <w:t>run</w:t>
      </w:r>
      <w:proofErr w:type="gramEnd"/>
      <w:r>
        <w:rPr>
          <w:rFonts w:ascii="Verdana" w:hAnsi="Verdana"/>
          <w:color w:val="33373A"/>
          <w:sz w:val="18"/>
          <w:szCs w:val="18"/>
        </w:rPr>
        <w:t xml:space="preserve"> the below </w:t>
      </w:r>
      <w:r w:rsidR="008974FD">
        <w:rPr>
          <w:rFonts w:ascii="Verdana" w:hAnsi="Verdana"/>
          <w:color w:val="33373A"/>
          <w:sz w:val="18"/>
          <w:szCs w:val="18"/>
        </w:rPr>
        <w:t>yellow marked command, you will see the related message as below.</w:t>
      </w:r>
    </w:p>
    <w:p w:rsidR="008974FD" w:rsidRPr="008974FD" w:rsidRDefault="008974FD" w:rsidP="008974FD">
      <w:pPr>
        <w:pStyle w:val="ae"/>
        <w:ind w:leftChars="350" w:left="840" w:firstLine="48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root@se_gsi_apu_18_wnc:~# </w:t>
      </w:r>
      <w:proofErr w:type="spellStart"/>
      <w:r w:rsidRPr="008974FD">
        <w:rPr>
          <w:rFonts w:ascii="Verdana" w:hAnsi="Verdana"/>
          <w:color w:val="33373A"/>
          <w:sz w:val="18"/>
          <w:szCs w:val="18"/>
          <w:highlight w:val="yellow"/>
        </w:rPr>
        <w:t>umount</w:t>
      </w:r>
      <w:proofErr w:type="spellEnd"/>
      <w:r w:rsidRPr="008974FD">
        <w:rPr>
          <w:rFonts w:ascii="Verdana" w:hAnsi="Verdana"/>
          <w:color w:val="33373A"/>
          <w:sz w:val="18"/>
          <w:szCs w:val="18"/>
          <w:highlight w:val="yellow"/>
        </w:rPr>
        <w:t xml:space="preserve"> /dev/mmcblk0p3 /dev/mmcblk0p1 /dev/mmcblk0p2</w:t>
      </w:r>
    </w:p>
    <w:p w:rsidR="008974FD" w:rsidRPr="008974FD" w:rsidRDefault="008974FD" w:rsidP="008974FD">
      <w:pPr>
        <w:pStyle w:val="ae"/>
        <w:ind w:leftChars="350" w:left="840" w:firstLine="48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root@se_gsi_apu_18_wnc:~# </w:t>
      </w:r>
      <w:proofErr w:type="spellStart"/>
      <w:r w:rsidRPr="008974FD">
        <w:rPr>
          <w:rFonts w:ascii="Verdana" w:hAnsi="Verdana"/>
          <w:color w:val="33373A"/>
          <w:sz w:val="18"/>
          <w:szCs w:val="18"/>
          <w:highlight w:val="yellow"/>
        </w:rPr>
        <w:t>dd</w:t>
      </w:r>
      <w:proofErr w:type="spellEnd"/>
      <w:r w:rsidRPr="008974FD">
        <w:rPr>
          <w:rFonts w:ascii="Verdana" w:hAnsi="Verdana"/>
          <w:color w:val="33373A"/>
          <w:sz w:val="18"/>
          <w:szCs w:val="18"/>
          <w:highlight w:val="yellow"/>
        </w:rPr>
        <w:t xml:space="preserve"> if=/dev/zero of=/dev/mmcblk0 </w:t>
      </w:r>
      <w:proofErr w:type="spellStart"/>
      <w:proofErr w:type="gramStart"/>
      <w:r w:rsidRPr="008974FD">
        <w:rPr>
          <w:rFonts w:ascii="Verdana" w:hAnsi="Verdana"/>
          <w:color w:val="33373A"/>
          <w:sz w:val="18"/>
          <w:szCs w:val="18"/>
          <w:highlight w:val="yellow"/>
        </w:rPr>
        <w:t>bs</w:t>
      </w:r>
      <w:proofErr w:type="spellEnd"/>
      <w:r w:rsidRPr="008974FD">
        <w:rPr>
          <w:rFonts w:ascii="Verdana" w:hAnsi="Verdana"/>
          <w:color w:val="33373A"/>
          <w:sz w:val="18"/>
          <w:szCs w:val="18"/>
          <w:highlight w:val="yellow"/>
        </w:rPr>
        <w:t>=</w:t>
      </w:r>
      <w:proofErr w:type="gramEnd"/>
      <w:r w:rsidRPr="008974FD">
        <w:rPr>
          <w:rFonts w:ascii="Verdana" w:hAnsi="Verdana"/>
          <w:color w:val="33373A"/>
          <w:sz w:val="18"/>
          <w:szCs w:val="18"/>
          <w:highlight w:val="yellow"/>
        </w:rPr>
        <w:t>1024 count=1</w:t>
      </w:r>
    </w:p>
    <w:p w:rsidR="008974FD" w:rsidRPr="008974FD" w:rsidRDefault="008974FD" w:rsidP="008974FD">
      <w:pPr>
        <w:pStyle w:val="ae"/>
        <w:ind w:leftChars="400" w:left="960" w:firstLine="48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lastRenderedPageBreak/>
        <w:t>1+0 records in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>1+0 records out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root@se_gsi_apu_18_wnc:~# </w:t>
      </w:r>
      <w:proofErr w:type="spellStart"/>
      <w:r w:rsidRPr="008974FD">
        <w:rPr>
          <w:rFonts w:ascii="Verdana" w:hAnsi="Verdana"/>
          <w:color w:val="33373A"/>
          <w:sz w:val="18"/>
          <w:szCs w:val="18"/>
          <w:highlight w:val="yellow"/>
        </w:rPr>
        <w:t>fdisk</w:t>
      </w:r>
      <w:proofErr w:type="spellEnd"/>
      <w:r w:rsidRPr="008974FD">
        <w:rPr>
          <w:rFonts w:ascii="Verdana" w:hAnsi="Verdana"/>
          <w:color w:val="33373A"/>
          <w:sz w:val="18"/>
          <w:szCs w:val="18"/>
          <w:highlight w:val="yellow"/>
        </w:rPr>
        <w:t xml:space="preserve"> /dev/mmcblk0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Device contains neither a valid DOS partition table, nor Sun, SGI, OSF or GPT di                                                                                                             </w:t>
      </w:r>
      <w:proofErr w:type="spellStart"/>
      <w:r w:rsidRPr="008974FD">
        <w:rPr>
          <w:rFonts w:ascii="Verdana" w:hAnsi="Verdana"/>
          <w:color w:val="33373A"/>
          <w:sz w:val="18"/>
          <w:szCs w:val="18"/>
        </w:rPr>
        <w:t>sklabel</w:t>
      </w:r>
      <w:proofErr w:type="spellEnd"/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Building a new DOS </w:t>
      </w:r>
      <w:proofErr w:type="spellStart"/>
      <w:r w:rsidRPr="008974FD">
        <w:rPr>
          <w:rFonts w:ascii="Verdana" w:hAnsi="Verdana"/>
          <w:color w:val="33373A"/>
          <w:sz w:val="18"/>
          <w:szCs w:val="18"/>
        </w:rPr>
        <w:t>disklabel</w:t>
      </w:r>
      <w:proofErr w:type="spellEnd"/>
      <w:r w:rsidRPr="008974FD">
        <w:rPr>
          <w:rFonts w:ascii="Verdana" w:hAnsi="Verdana"/>
          <w:color w:val="33373A"/>
          <w:sz w:val="18"/>
          <w:szCs w:val="18"/>
        </w:rPr>
        <w:t>. Changes will remain in memory only,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proofErr w:type="gramStart"/>
      <w:r w:rsidRPr="008974FD">
        <w:rPr>
          <w:rFonts w:ascii="Verdana" w:hAnsi="Verdana"/>
          <w:color w:val="33373A"/>
          <w:sz w:val="18"/>
          <w:szCs w:val="18"/>
        </w:rPr>
        <w:t>until</w:t>
      </w:r>
      <w:proofErr w:type="gramEnd"/>
      <w:r w:rsidRPr="008974FD">
        <w:rPr>
          <w:rFonts w:ascii="Verdana" w:hAnsi="Verdana"/>
          <w:color w:val="33373A"/>
          <w:sz w:val="18"/>
          <w:szCs w:val="18"/>
        </w:rPr>
        <w:t xml:space="preserve"> you decide to write them. After that the previous content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proofErr w:type="gramStart"/>
      <w:r w:rsidRPr="008974FD">
        <w:rPr>
          <w:rFonts w:ascii="Verdana" w:hAnsi="Verdana"/>
          <w:color w:val="33373A"/>
          <w:sz w:val="18"/>
          <w:szCs w:val="18"/>
        </w:rPr>
        <w:t>won't</w:t>
      </w:r>
      <w:proofErr w:type="gramEnd"/>
      <w:r w:rsidRPr="008974FD">
        <w:rPr>
          <w:rFonts w:ascii="Verdana" w:hAnsi="Verdana"/>
          <w:color w:val="33373A"/>
          <w:sz w:val="18"/>
          <w:szCs w:val="18"/>
        </w:rPr>
        <w:t xml:space="preserve"> be recoverable.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>The number of cylinders for this disk is set to 116736.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>There is nothing wrong with that, but this is larger than 1024,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proofErr w:type="gramStart"/>
      <w:r w:rsidRPr="008974FD">
        <w:rPr>
          <w:rFonts w:ascii="Verdana" w:hAnsi="Verdana"/>
          <w:color w:val="33373A"/>
          <w:sz w:val="18"/>
          <w:szCs w:val="18"/>
        </w:rPr>
        <w:t>and</w:t>
      </w:r>
      <w:proofErr w:type="gramEnd"/>
      <w:r w:rsidRPr="008974FD">
        <w:rPr>
          <w:rFonts w:ascii="Verdana" w:hAnsi="Verdana"/>
          <w:color w:val="33373A"/>
          <w:sz w:val="18"/>
          <w:szCs w:val="18"/>
        </w:rPr>
        <w:t xml:space="preserve"> could in certain setups cause problems with: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1) </w:t>
      </w:r>
      <w:proofErr w:type="gramStart"/>
      <w:r w:rsidRPr="008974FD">
        <w:rPr>
          <w:rFonts w:ascii="Verdana" w:hAnsi="Verdana"/>
          <w:color w:val="33373A"/>
          <w:sz w:val="18"/>
          <w:szCs w:val="18"/>
        </w:rPr>
        <w:t>software</w:t>
      </w:r>
      <w:proofErr w:type="gramEnd"/>
      <w:r w:rsidRPr="008974FD">
        <w:rPr>
          <w:rFonts w:ascii="Verdana" w:hAnsi="Verdana"/>
          <w:color w:val="33373A"/>
          <w:sz w:val="18"/>
          <w:szCs w:val="18"/>
        </w:rPr>
        <w:t xml:space="preserve"> that runs at boot time (e.g., old versions of LILO)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2) </w:t>
      </w:r>
      <w:proofErr w:type="gramStart"/>
      <w:r w:rsidRPr="008974FD">
        <w:rPr>
          <w:rFonts w:ascii="Verdana" w:hAnsi="Verdana"/>
          <w:color w:val="33373A"/>
          <w:sz w:val="18"/>
          <w:szCs w:val="18"/>
        </w:rPr>
        <w:t>booting</w:t>
      </w:r>
      <w:proofErr w:type="gramEnd"/>
      <w:r w:rsidRPr="008974FD">
        <w:rPr>
          <w:rFonts w:ascii="Verdana" w:hAnsi="Verdana"/>
          <w:color w:val="33373A"/>
          <w:sz w:val="18"/>
          <w:szCs w:val="18"/>
        </w:rPr>
        <w:t xml:space="preserve"> and partitioning software from other OSs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   (e.g., DOS FDISK, OS/2 FDISK)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Command (m for help): </w:t>
      </w:r>
      <w:r w:rsidRPr="008974FD">
        <w:rPr>
          <w:rFonts w:ascii="Verdana" w:hAnsi="Verdana"/>
          <w:color w:val="33373A"/>
          <w:sz w:val="18"/>
          <w:szCs w:val="18"/>
          <w:highlight w:val="yellow"/>
        </w:rPr>
        <w:t>c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>DOS Compatibility flag is not set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Command (m for help): </w:t>
      </w:r>
      <w:r w:rsidRPr="008974FD">
        <w:rPr>
          <w:rFonts w:ascii="Verdana" w:hAnsi="Verdana"/>
          <w:color w:val="33373A"/>
          <w:sz w:val="18"/>
          <w:szCs w:val="18"/>
          <w:highlight w:val="yellow"/>
        </w:rPr>
        <w:t>u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>Changing display/entry units to sectors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Command (m for help): </w:t>
      </w:r>
      <w:r w:rsidRPr="008974FD">
        <w:rPr>
          <w:rFonts w:ascii="Verdana" w:hAnsi="Verdana"/>
          <w:color w:val="33373A"/>
          <w:sz w:val="18"/>
          <w:szCs w:val="18"/>
          <w:highlight w:val="yellow"/>
        </w:rPr>
        <w:t>c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>DOS Compatibility flag is set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Command (m for help): </w:t>
      </w:r>
      <w:r w:rsidRPr="008974FD">
        <w:rPr>
          <w:rFonts w:ascii="Verdana" w:hAnsi="Verdana"/>
          <w:color w:val="33373A"/>
          <w:sz w:val="18"/>
          <w:szCs w:val="18"/>
          <w:highlight w:val="yellow"/>
        </w:rPr>
        <w:t>n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>Command action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   </w:t>
      </w:r>
      <w:proofErr w:type="gramStart"/>
      <w:r w:rsidRPr="008974FD">
        <w:rPr>
          <w:rFonts w:ascii="Verdana" w:hAnsi="Verdana"/>
          <w:color w:val="33373A"/>
          <w:sz w:val="18"/>
          <w:szCs w:val="18"/>
        </w:rPr>
        <w:t>e</w:t>
      </w:r>
      <w:proofErr w:type="gramEnd"/>
      <w:r w:rsidRPr="008974FD">
        <w:rPr>
          <w:rFonts w:ascii="Verdana" w:hAnsi="Verdana"/>
          <w:color w:val="33373A"/>
          <w:sz w:val="18"/>
          <w:szCs w:val="18"/>
        </w:rPr>
        <w:t xml:space="preserve">   extended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   </w:t>
      </w:r>
      <w:proofErr w:type="gramStart"/>
      <w:r w:rsidRPr="008974FD">
        <w:rPr>
          <w:rFonts w:ascii="Verdana" w:hAnsi="Verdana"/>
          <w:color w:val="33373A"/>
          <w:sz w:val="18"/>
          <w:szCs w:val="18"/>
        </w:rPr>
        <w:t>p</w:t>
      </w:r>
      <w:proofErr w:type="gramEnd"/>
      <w:r w:rsidRPr="008974FD">
        <w:rPr>
          <w:rFonts w:ascii="Verdana" w:hAnsi="Verdana"/>
          <w:color w:val="33373A"/>
          <w:sz w:val="18"/>
          <w:szCs w:val="18"/>
        </w:rPr>
        <w:t xml:space="preserve">   primary partition (1-4)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proofErr w:type="gramStart"/>
      <w:r w:rsidRPr="008974FD">
        <w:rPr>
          <w:rFonts w:ascii="Verdana" w:hAnsi="Verdana"/>
          <w:color w:val="33373A"/>
          <w:sz w:val="18"/>
          <w:szCs w:val="18"/>
          <w:highlight w:val="yellow"/>
        </w:rPr>
        <w:t>p</w:t>
      </w:r>
      <w:proofErr w:type="gramEnd"/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Partition number (1-4): </w:t>
      </w:r>
      <w:r w:rsidRPr="008974FD">
        <w:rPr>
          <w:rFonts w:ascii="Verdana" w:hAnsi="Verdana"/>
          <w:color w:val="33373A"/>
          <w:sz w:val="18"/>
          <w:szCs w:val="18"/>
          <w:highlight w:val="yellow"/>
        </w:rPr>
        <w:t>1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First sector (16-7471103, default 16): </w:t>
      </w:r>
      <w:r w:rsidRPr="008974FD">
        <w:rPr>
          <w:rFonts w:ascii="Verdana" w:hAnsi="Verdana"/>
          <w:color w:val="33373A"/>
          <w:sz w:val="18"/>
          <w:szCs w:val="18"/>
          <w:highlight w:val="yellow"/>
        </w:rPr>
        <w:t>16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>Last sector or +size or +</w:t>
      </w:r>
      <w:proofErr w:type="spellStart"/>
      <w:r w:rsidRPr="008974FD">
        <w:rPr>
          <w:rFonts w:ascii="Verdana" w:hAnsi="Verdana"/>
          <w:color w:val="33373A"/>
          <w:sz w:val="18"/>
          <w:szCs w:val="18"/>
        </w:rPr>
        <w:t>sizeM</w:t>
      </w:r>
      <w:proofErr w:type="spellEnd"/>
      <w:r w:rsidRPr="008974FD">
        <w:rPr>
          <w:rFonts w:ascii="Verdana" w:hAnsi="Verdana"/>
          <w:color w:val="33373A"/>
          <w:sz w:val="18"/>
          <w:szCs w:val="18"/>
        </w:rPr>
        <w:t xml:space="preserve"> or +</w:t>
      </w:r>
      <w:proofErr w:type="spellStart"/>
      <w:r w:rsidRPr="008974FD">
        <w:rPr>
          <w:rFonts w:ascii="Verdana" w:hAnsi="Verdana"/>
          <w:color w:val="33373A"/>
          <w:sz w:val="18"/>
          <w:szCs w:val="18"/>
        </w:rPr>
        <w:t>sizeK</w:t>
      </w:r>
      <w:proofErr w:type="spellEnd"/>
      <w:r w:rsidRPr="008974FD">
        <w:rPr>
          <w:rFonts w:ascii="Verdana" w:hAnsi="Verdana"/>
          <w:color w:val="33373A"/>
          <w:sz w:val="18"/>
          <w:szCs w:val="18"/>
        </w:rPr>
        <w:t xml:space="preserve"> (16-7471103, default 7471103):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  <w:highlight w:val="yellow"/>
        </w:rPr>
        <w:t>7471103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Command (m for help): </w:t>
      </w:r>
      <w:r w:rsidRPr="008974FD">
        <w:rPr>
          <w:rFonts w:ascii="Verdana" w:hAnsi="Verdana"/>
          <w:color w:val="33373A"/>
          <w:sz w:val="18"/>
          <w:szCs w:val="18"/>
          <w:highlight w:val="yellow"/>
        </w:rPr>
        <w:t>a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Partition number (1-4): </w:t>
      </w:r>
      <w:r w:rsidRPr="008974FD">
        <w:rPr>
          <w:rFonts w:ascii="Verdana" w:hAnsi="Verdana"/>
          <w:color w:val="33373A"/>
          <w:sz w:val="18"/>
          <w:szCs w:val="18"/>
          <w:highlight w:val="yellow"/>
        </w:rPr>
        <w:t>1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Command (m for help): </w:t>
      </w:r>
      <w:r w:rsidRPr="008974FD">
        <w:rPr>
          <w:rFonts w:ascii="Verdana" w:hAnsi="Verdana"/>
          <w:color w:val="33373A"/>
          <w:sz w:val="18"/>
          <w:szCs w:val="18"/>
          <w:highlight w:val="yellow"/>
        </w:rPr>
        <w:t>t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>Selected partition 1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lastRenderedPageBreak/>
        <w:t xml:space="preserve">Hex code (type L to list codes): </w:t>
      </w:r>
      <w:r w:rsidRPr="008974FD">
        <w:rPr>
          <w:rFonts w:ascii="Verdana" w:hAnsi="Verdana"/>
          <w:color w:val="33373A"/>
          <w:sz w:val="18"/>
          <w:szCs w:val="18"/>
          <w:highlight w:val="yellow"/>
        </w:rPr>
        <w:t>c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>Changed system type of partition 1 to c (Win95 FAT32 (LBA))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Command (m for help): </w:t>
      </w:r>
      <w:r w:rsidRPr="008974FD">
        <w:rPr>
          <w:rFonts w:ascii="Verdana" w:hAnsi="Verdana"/>
          <w:color w:val="33373A"/>
          <w:sz w:val="18"/>
          <w:szCs w:val="18"/>
          <w:highlight w:val="yellow"/>
        </w:rPr>
        <w:t>p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>Disk /dev/mmcblk0: 3825 MB, 3825205248 bytes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>4 heads, 16 sectors/track, 116736 cylinders, total 7471104 sectors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>Units = sectors of 1 * 512 = 512 bytes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        Device Boot      Start         End      </w:t>
      </w:r>
      <w:proofErr w:type="gramStart"/>
      <w:r w:rsidRPr="008974FD">
        <w:rPr>
          <w:rFonts w:ascii="Verdana" w:hAnsi="Verdana"/>
          <w:color w:val="33373A"/>
          <w:sz w:val="18"/>
          <w:szCs w:val="18"/>
        </w:rPr>
        <w:t>Blocks  Id</w:t>
      </w:r>
      <w:proofErr w:type="gramEnd"/>
      <w:r w:rsidRPr="008974FD">
        <w:rPr>
          <w:rFonts w:ascii="Verdana" w:hAnsi="Verdana"/>
          <w:color w:val="33373A"/>
          <w:sz w:val="18"/>
          <w:szCs w:val="18"/>
        </w:rPr>
        <w:t xml:space="preserve"> System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>/dev/mmcblk0p1   *          16     7471103     3735544   c Win95 FAT32 (LBA)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Command (m for help): </w:t>
      </w:r>
      <w:r w:rsidRPr="008974FD">
        <w:rPr>
          <w:rFonts w:ascii="Verdana" w:hAnsi="Verdana"/>
          <w:color w:val="33373A"/>
          <w:sz w:val="18"/>
          <w:szCs w:val="18"/>
          <w:highlight w:val="yellow"/>
        </w:rPr>
        <w:t>w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>The partition table has been altered.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Calling </w:t>
      </w:r>
      <w:proofErr w:type="spellStart"/>
      <w:proofErr w:type="gramStart"/>
      <w:r w:rsidRPr="008974FD">
        <w:rPr>
          <w:rFonts w:ascii="Verdana" w:hAnsi="Verdana"/>
          <w:color w:val="33373A"/>
          <w:sz w:val="18"/>
          <w:szCs w:val="18"/>
        </w:rPr>
        <w:t>ioctl</w:t>
      </w:r>
      <w:proofErr w:type="spellEnd"/>
      <w:r w:rsidRPr="008974FD">
        <w:rPr>
          <w:rFonts w:ascii="Verdana" w:hAnsi="Verdana"/>
          <w:color w:val="33373A"/>
          <w:sz w:val="18"/>
          <w:szCs w:val="18"/>
        </w:rPr>
        <w:t>(</w:t>
      </w:r>
      <w:proofErr w:type="gramEnd"/>
      <w:r w:rsidRPr="008974FD">
        <w:rPr>
          <w:rFonts w:ascii="Verdana" w:hAnsi="Verdana"/>
          <w:color w:val="33373A"/>
          <w:sz w:val="18"/>
          <w:szCs w:val="18"/>
        </w:rPr>
        <w:t>) to re-read partition table</w:t>
      </w:r>
    </w:p>
    <w:p w:rsidR="008974FD" w:rsidRPr="008974FD" w:rsidRDefault="008974FD" w:rsidP="008974FD">
      <w:pPr>
        <w:pStyle w:val="ae"/>
        <w:ind w:leftChars="600" w:left="144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>[   96.632542</w:t>
      </w:r>
      <w:proofErr w:type="gramStart"/>
      <w:r w:rsidRPr="008974FD">
        <w:rPr>
          <w:rFonts w:ascii="Verdana" w:hAnsi="Verdana"/>
          <w:color w:val="33373A"/>
          <w:sz w:val="18"/>
          <w:szCs w:val="18"/>
        </w:rPr>
        <w:t>]  mmcblk0</w:t>
      </w:r>
      <w:proofErr w:type="gramEnd"/>
      <w:r w:rsidRPr="008974FD">
        <w:rPr>
          <w:rFonts w:ascii="Verdana" w:hAnsi="Verdana"/>
          <w:color w:val="33373A"/>
          <w:sz w:val="18"/>
          <w:szCs w:val="18"/>
        </w:rPr>
        <w:t>: p1</w:t>
      </w:r>
    </w:p>
    <w:p w:rsidR="008974FD" w:rsidRDefault="008974FD" w:rsidP="008974FD">
      <w:pPr>
        <w:pStyle w:val="ae"/>
        <w:ind w:leftChars="0" w:left="132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root@se_gsi_apu_18_wnc:~# </w:t>
      </w:r>
      <w:r w:rsidRPr="008974FD">
        <w:rPr>
          <w:rFonts w:ascii="Verdana" w:hAnsi="Verdana"/>
          <w:color w:val="33373A"/>
          <w:sz w:val="18"/>
          <w:szCs w:val="18"/>
          <w:highlight w:val="yellow"/>
        </w:rPr>
        <w:t>sync</w:t>
      </w:r>
    </w:p>
    <w:p w:rsidR="008974FD" w:rsidRDefault="008974FD" w:rsidP="008974FD">
      <w:pPr>
        <w:pStyle w:val="ae"/>
        <w:ind w:leftChars="0" w:left="132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>root@se_gsi_apu_18_wnc:~#</w:t>
      </w:r>
      <w:r>
        <w:rPr>
          <w:rFonts w:ascii="Verdana" w:hAnsi="Verdana"/>
          <w:color w:val="33373A"/>
          <w:sz w:val="18"/>
          <w:szCs w:val="18"/>
        </w:rPr>
        <w:t xml:space="preserve"> </w:t>
      </w:r>
      <w:r w:rsidRPr="008974FD">
        <w:rPr>
          <w:rFonts w:ascii="Verdana" w:hAnsi="Verdana"/>
          <w:color w:val="33373A"/>
          <w:sz w:val="18"/>
          <w:szCs w:val="18"/>
          <w:highlight w:val="yellow"/>
        </w:rPr>
        <w:t>reboot</w:t>
      </w:r>
    </w:p>
    <w:p w:rsidR="008974FD" w:rsidRDefault="008974FD" w:rsidP="00DE7460">
      <w:pPr>
        <w:pStyle w:val="ae"/>
        <w:numPr>
          <w:ilvl w:val="0"/>
          <w:numId w:val="98"/>
        </w:numPr>
        <w:ind w:leftChars="0"/>
        <w:rPr>
          <w:rFonts w:ascii="Verdana" w:hAnsi="Verdana"/>
          <w:color w:val="33373A"/>
          <w:sz w:val="18"/>
          <w:szCs w:val="18"/>
        </w:rPr>
      </w:pPr>
      <w:r>
        <w:rPr>
          <w:rFonts w:ascii="Verdana" w:hAnsi="Verdana" w:hint="eastAsia"/>
          <w:color w:val="33373A"/>
          <w:sz w:val="18"/>
          <w:szCs w:val="18"/>
        </w:rPr>
        <w:t>repeat step3~5</w:t>
      </w:r>
    </w:p>
    <w:p w:rsidR="00DE540E" w:rsidRDefault="00DE540E" w:rsidP="00DE540E">
      <w:pPr>
        <w:pStyle w:val="ae"/>
        <w:numPr>
          <w:ilvl w:val="0"/>
          <w:numId w:val="98"/>
        </w:numPr>
        <w:ind w:leftChars="0"/>
        <w:rPr>
          <w:rFonts w:ascii="Verdana" w:hAnsi="Verdana"/>
          <w:color w:val="33373A"/>
          <w:sz w:val="18"/>
          <w:szCs w:val="18"/>
        </w:rPr>
      </w:pPr>
      <w:r>
        <w:rPr>
          <w:rFonts w:ascii="Verdana" w:hAnsi="Verdana" w:hint="eastAsia"/>
          <w:color w:val="33373A"/>
          <w:sz w:val="18"/>
          <w:szCs w:val="18"/>
        </w:rPr>
        <w:t>run below yellow marked command</w:t>
      </w:r>
    </w:p>
    <w:p w:rsidR="008974FD" w:rsidRPr="008974FD" w:rsidRDefault="008974FD" w:rsidP="008974FD">
      <w:pPr>
        <w:pStyle w:val="ae"/>
        <w:ind w:leftChars="0" w:left="132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root@wnc_16:~# </w:t>
      </w:r>
      <w:proofErr w:type="spellStart"/>
      <w:r w:rsidRPr="008974FD">
        <w:rPr>
          <w:rFonts w:ascii="Verdana" w:hAnsi="Verdana"/>
          <w:color w:val="33373A"/>
          <w:sz w:val="18"/>
          <w:szCs w:val="18"/>
          <w:highlight w:val="yellow"/>
        </w:rPr>
        <w:t>mkfs.vfat</w:t>
      </w:r>
      <w:proofErr w:type="spellEnd"/>
      <w:r w:rsidRPr="008974FD">
        <w:rPr>
          <w:rFonts w:ascii="Verdana" w:hAnsi="Verdana"/>
          <w:color w:val="33373A"/>
          <w:sz w:val="18"/>
          <w:szCs w:val="18"/>
          <w:highlight w:val="yellow"/>
        </w:rPr>
        <w:t xml:space="preserve"> -F 32 -n boot /dev/mmcblk0p1</w:t>
      </w:r>
    </w:p>
    <w:p w:rsidR="008974FD" w:rsidRDefault="008974FD" w:rsidP="008974FD">
      <w:pPr>
        <w:pStyle w:val="ae"/>
        <w:ind w:leftChars="0" w:left="132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 xml:space="preserve">root@wnc_16:~# </w:t>
      </w:r>
      <w:r w:rsidRPr="008974FD">
        <w:rPr>
          <w:rFonts w:ascii="Verdana" w:hAnsi="Verdana"/>
          <w:color w:val="33373A"/>
          <w:sz w:val="18"/>
          <w:szCs w:val="18"/>
          <w:highlight w:val="yellow"/>
        </w:rPr>
        <w:t>sync</w:t>
      </w:r>
    </w:p>
    <w:p w:rsidR="008974FD" w:rsidRPr="008974FD" w:rsidRDefault="008974FD" w:rsidP="008974FD">
      <w:pPr>
        <w:pStyle w:val="ae"/>
        <w:ind w:leftChars="0" w:left="132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>root@se_gsi_apu_18_wnc:~#</w:t>
      </w:r>
      <w:r>
        <w:rPr>
          <w:rFonts w:ascii="Verdana" w:hAnsi="Verdana"/>
          <w:color w:val="33373A"/>
          <w:sz w:val="18"/>
          <w:szCs w:val="18"/>
        </w:rPr>
        <w:t xml:space="preserve"> </w:t>
      </w:r>
      <w:r w:rsidRPr="008974FD">
        <w:rPr>
          <w:rFonts w:ascii="Verdana" w:hAnsi="Verdana"/>
          <w:color w:val="33373A"/>
          <w:sz w:val="18"/>
          <w:szCs w:val="18"/>
          <w:highlight w:val="yellow"/>
        </w:rPr>
        <w:t>reboot</w:t>
      </w:r>
    </w:p>
    <w:p w:rsidR="008974FD" w:rsidRDefault="008974FD" w:rsidP="008974FD">
      <w:pPr>
        <w:pStyle w:val="ae"/>
        <w:numPr>
          <w:ilvl w:val="0"/>
          <w:numId w:val="98"/>
        </w:numPr>
        <w:ind w:leftChars="0"/>
        <w:rPr>
          <w:rFonts w:ascii="Verdana" w:hAnsi="Verdana"/>
          <w:color w:val="33373A"/>
          <w:sz w:val="18"/>
          <w:szCs w:val="18"/>
        </w:rPr>
      </w:pPr>
      <w:r w:rsidRPr="008974FD">
        <w:rPr>
          <w:rFonts w:ascii="Verdana" w:hAnsi="Verdana"/>
          <w:color w:val="33373A"/>
          <w:sz w:val="18"/>
          <w:szCs w:val="18"/>
        </w:rPr>
        <w:t>repeat step3~5</w:t>
      </w:r>
    </w:p>
    <w:p w:rsidR="008974FD" w:rsidRDefault="00DE540E" w:rsidP="008974FD">
      <w:pPr>
        <w:pStyle w:val="ae"/>
        <w:numPr>
          <w:ilvl w:val="0"/>
          <w:numId w:val="98"/>
        </w:numPr>
        <w:ind w:leftChars="0"/>
        <w:rPr>
          <w:rFonts w:ascii="Verdana" w:hAnsi="Verdana"/>
          <w:color w:val="33373A"/>
          <w:sz w:val="18"/>
          <w:szCs w:val="18"/>
        </w:rPr>
      </w:pPr>
      <w:r>
        <w:rPr>
          <w:rFonts w:ascii="Verdana" w:hAnsi="Verdana" w:hint="eastAsia"/>
          <w:color w:val="33373A"/>
          <w:sz w:val="18"/>
          <w:szCs w:val="18"/>
        </w:rPr>
        <w:t>run below yellow marked command</w:t>
      </w:r>
    </w:p>
    <w:p w:rsidR="00DE540E" w:rsidRPr="00DE540E" w:rsidRDefault="00DE540E" w:rsidP="00DE540E">
      <w:pPr>
        <w:pStyle w:val="ae"/>
        <w:ind w:leftChars="350" w:left="840" w:firstLine="480"/>
        <w:rPr>
          <w:rFonts w:ascii="Verdana" w:hAnsi="Verdana"/>
          <w:color w:val="33373A"/>
          <w:sz w:val="18"/>
          <w:szCs w:val="18"/>
        </w:rPr>
      </w:pPr>
      <w:r w:rsidRPr="00DE540E">
        <w:rPr>
          <w:rFonts w:ascii="Verdana" w:hAnsi="Verdana"/>
          <w:color w:val="33373A"/>
          <w:sz w:val="18"/>
          <w:szCs w:val="18"/>
        </w:rPr>
        <w:t>root@se_gsi_apu_18_wnc:</w:t>
      </w:r>
      <w:r w:rsidRPr="00DE540E">
        <w:t xml:space="preserve"> </w:t>
      </w:r>
      <w:r w:rsidRPr="00DE540E">
        <w:rPr>
          <w:rFonts w:ascii="Verdana" w:hAnsi="Verdana"/>
          <w:color w:val="33373A"/>
          <w:sz w:val="18"/>
          <w:szCs w:val="18"/>
          <w:highlight w:val="yellow"/>
        </w:rPr>
        <w:t>cd /run/media/mmcblk0p1</w:t>
      </w:r>
    </w:p>
    <w:p w:rsidR="00DE540E" w:rsidRPr="00DE540E" w:rsidRDefault="00DE540E" w:rsidP="00DE540E">
      <w:pPr>
        <w:pStyle w:val="ae"/>
        <w:ind w:leftChars="350" w:left="840" w:firstLine="480"/>
        <w:rPr>
          <w:rFonts w:ascii="Verdana" w:hAnsi="Verdana"/>
          <w:color w:val="33373A"/>
          <w:sz w:val="18"/>
          <w:szCs w:val="18"/>
        </w:rPr>
      </w:pPr>
      <w:r w:rsidRPr="00DE540E">
        <w:rPr>
          <w:rFonts w:ascii="Verdana" w:hAnsi="Verdana"/>
          <w:color w:val="33373A"/>
          <w:sz w:val="18"/>
          <w:szCs w:val="18"/>
        </w:rPr>
        <w:t xml:space="preserve">root@se_gsi_apu_18_wnc:/run/media/mmcblk0p1# </w:t>
      </w:r>
      <w:proofErr w:type="spellStart"/>
      <w:r w:rsidRPr="00DE540E">
        <w:rPr>
          <w:rFonts w:ascii="Verdana" w:hAnsi="Verdana"/>
          <w:color w:val="33373A"/>
          <w:sz w:val="18"/>
          <w:szCs w:val="18"/>
          <w:highlight w:val="yellow"/>
        </w:rPr>
        <w:t>rm</w:t>
      </w:r>
      <w:proofErr w:type="spellEnd"/>
      <w:r w:rsidRPr="00DE540E">
        <w:rPr>
          <w:rFonts w:ascii="Verdana" w:hAnsi="Verdana"/>
          <w:color w:val="33373A"/>
          <w:sz w:val="18"/>
          <w:szCs w:val="18"/>
          <w:highlight w:val="yellow"/>
        </w:rPr>
        <w:t xml:space="preserve"> -</w:t>
      </w:r>
      <w:proofErr w:type="spellStart"/>
      <w:proofErr w:type="gramStart"/>
      <w:r w:rsidRPr="00DE540E">
        <w:rPr>
          <w:rFonts w:ascii="Verdana" w:hAnsi="Verdana"/>
          <w:color w:val="33373A"/>
          <w:sz w:val="18"/>
          <w:szCs w:val="18"/>
          <w:highlight w:val="yellow"/>
        </w:rPr>
        <w:t>rf</w:t>
      </w:r>
      <w:proofErr w:type="spellEnd"/>
      <w:proofErr w:type="gramEnd"/>
    </w:p>
    <w:p w:rsidR="00DE540E" w:rsidRDefault="00DE540E" w:rsidP="00DE540E">
      <w:pPr>
        <w:pStyle w:val="ae"/>
        <w:ind w:leftChars="0" w:left="1320"/>
        <w:rPr>
          <w:rFonts w:ascii="Verdana" w:hAnsi="Verdana"/>
          <w:color w:val="33373A"/>
          <w:sz w:val="18"/>
          <w:szCs w:val="18"/>
        </w:rPr>
      </w:pPr>
      <w:r w:rsidRPr="00DE540E">
        <w:rPr>
          <w:rFonts w:ascii="Verdana" w:hAnsi="Verdana"/>
          <w:color w:val="33373A"/>
          <w:sz w:val="18"/>
          <w:szCs w:val="18"/>
        </w:rPr>
        <w:t xml:space="preserve">root@se_gsi_apu_18_wnc:/run/media/mmcblk0p1# </w:t>
      </w:r>
      <w:proofErr w:type="spellStart"/>
      <w:r w:rsidRPr="00DE540E">
        <w:rPr>
          <w:rFonts w:ascii="Verdana" w:hAnsi="Verdana"/>
          <w:color w:val="33373A"/>
          <w:sz w:val="18"/>
          <w:szCs w:val="18"/>
          <w:highlight w:val="yellow"/>
        </w:rPr>
        <w:t>tftp</w:t>
      </w:r>
      <w:proofErr w:type="spellEnd"/>
      <w:r w:rsidRPr="00DE540E">
        <w:rPr>
          <w:rFonts w:ascii="Verdana" w:hAnsi="Verdana"/>
          <w:color w:val="33373A"/>
          <w:sz w:val="18"/>
          <w:szCs w:val="18"/>
          <w:highlight w:val="yellow"/>
        </w:rPr>
        <w:t xml:space="preserve"> -g -r 18-wnc-hw-tests-leda-e.tar.gz 192.168.33.60</w:t>
      </w:r>
    </w:p>
    <w:p w:rsidR="00DE540E" w:rsidRPr="00DE540E" w:rsidRDefault="00DE540E" w:rsidP="00DE540E">
      <w:pPr>
        <w:ind w:left="840" w:firstLine="480"/>
        <w:rPr>
          <w:rFonts w:ascii="Verdana" w:hAnsi="Verdana"/>
          <w:color w:val="33373A"/>
          <w:sz w:val="18"/>
          <w:szCs w:val="18"/>
        </w:rPr>
      </w:pPr>
      <w:r w:rsidRPr="00DE540E">
        <w:rPr>
          <w:rFonts w:ascii="Verdana" w:hAnsi="Verdana"/>
          <w:color w:val="33373A"/>
          <w:sz w:val="18"/>
          <w:szCs w:val="18"/>
        </w:rPr>
        <w:t xml:space="preserve">root@se_gsi_apu_18_wnc:/run/media/mmcblk0p1# </w:t>
      </w:r>
      <w:proofErr w:type="spellStart"/>
      <w:r w:rsidRPr="00DE540E">
        <w:rPr>
          <w:rFonts w:ascii="Verdana" w:hAnsi="Verdana"/>
          <w:color w:val="33373A"/>
          <w:sz w:val="18"/>
          <w:szCs w:val="18"/>
          <w:highlight w:val="yellow"/>
        </w:rPr>
        <w:t>mkdir</w:t>
      </w:r>
      <w:proofErr w:type="spellEnd"/>
      <w:r w:rsidRPr="00DE540E">
        <w:rPr>
          <w:rFonts w:ascii="Verdana" w:hAnsi="Verdana"/>
          <w:color w:val="33373A"/>
          <w:sz w:val="18"/>
          <w:szCs w:val="18"/>
          <w:highlight w:val="yellow"/>
        </w:rPr>
        <w:t xml:space="preserve"> </w:t>
      </w:r>
      <w:proofErr w:type="spellStart"/>
      <w:r w:rsidRPr="00DE540E">
        <w:rPr>
          <w:rFonts w:ascii="Verdana" w:hAnsi="Verdana"/>
          <w:color w:val="33373A"/>
          <w:sz w:val="18"/>
          <w:szCs w:val="18"/>
          <w:highlight w:val="yellow"/>
        </w:rPr>
        <w:t>tmp</w:t>
      </w:r>
      <w:proofErr w:type="spellEnd"/>
    </w:p>
    <w:p w:rsidR="008974FD" w:rsidRDefault="00DE540E" w:rsidP="00DE540E">
      <w:pPr>
        <w:ind w:left="960" w:firstLine="360"/>
        <w:rPr>
          <w:rFonts w:ascii="Verdana" w:hAnsi="Verdana"/>
          <w:color w:val="33373A"/>
          <w:sz w:val="18"/>
          <w:szCs w:val="18"/>
        </w:rPr>
      </w:pPr>
      <w:r w:rsidRPr="00DE540E">
        <w:rPr>
          <w:rFonts w:ascii="Verdana" w:hAnsi="Verdana"/>
          <w:color w:val="33373A"/>
          <w:sz w:val="18"/>
          <w:szCs w:val="18"/>
        </w:rPr>
        <w:t xml:space="preserve">root@se_gsi_apu_18_wnc:/run/media/mmcblk0p1# </w:t>
      </w:r>
      <w:r w:rsidRPr="00DE540E">
        <w:rPr>
          <w:rFonts w:ascii="Verdana" w:hAnsi="Verdana"/>
          <w:color w:val="33373A"/>
          <w:sz w:val="18"/>
          <w:szCs w:val="18"/>
          <w:highlight w:val="yellow"/>
        </w:rPr>
        <w:t>tar -</w:t>
      </w:r>
      <w:proofErr w:type="spellStart"/>
      <w:r w:rsidRPr="00DE540E">
        <w:rPr>
          <w:rFonts w:ascii="Verdana" w:hAnsi="Verdana"/>
          <w:color w:val="33373A"/>
          <w:sz w:val="18"/>
          <w:szCs w:val="18"/>
          <w:highlight w:val="yellow"/>
        </w:rPr>
        <w:t>zxvf</w:t>
      </w:r>
      <w:proofErr w:type="spellEnd"/>
      <w:r w:rsidRPr="00DE540E">
        <w:rPr>
          <w:rFonts w:ascii="Verdana" w:hAnsi="Verdana"/>
          <w:color w:val="33373A"/>
          <w:sz w:val="18"/>
          <w:szCs w:val="18"/>
          <w:highlight w:val="yellow"/>
        </w:rPr>
        <w:t xml:space="preserve"> 18-wnc-hw-tests-leda-e.tar.gz -C</w:t>
      </w:r>
      <w:r w:rsidRPr="00DE540E">
        <w:rPr>
          <w:rFonts w:ascii="Verdana" w:hAnsi="Verdana"/>
          <w:color w:val="33373A"/>
          <w:sz w:val="18"/>
          <w:szCs w:val="18"/>
        </w:rPr>
        <w:t xml:space="preserve"> </w:t>
      </w:r>
      <w:proofErr w:type="spellStart"/>
      <w:r w:rsidRPr="00DE540E">
        <w:rPr>
          <w:rFonts w:ascii="Verdana" w:hAnsi="Verdana"/>
          <w:color w:val="33373A"/>
          <w:sz w:val="18"/>
          <w:szCs w:val="18"/>
          <w:highlight w:val="yellow"/>
        </w:rPr>
        <w:t>tmp</w:t>
      </w:r>
      <w:proofErr w:type="spellEnd"/>
    </w:p>
    <w:p w:rsidR="008974FD" w:rsidRDefault="00DE540E" w:rsidP="00DE540E">
      <w:pPr>
        <w:ind w:left="840" w:firstLine="480"/>
        <w:rPr>
          <w:rFonts w:ascii="Verdana" w:hAnsi="Verdana"/>
          <w:color w:val="33373A"/>
          <w:sz w:val="18"/>
          <w:szCs w:val="18"/>
        </w:rPr>
      </w:pPr>
      <w:r w:rsidRPr="00DE540E">
        <w:rPr>
          <w:rFonts w:ascii="Verdana" w:hAnsi="Verdana"/>
          <w:color w:val="33373A"/>
          <w:sz w:val="18"/>
          <w:szCs w:val="18"/>
        </w:rPr>
        <w:t xml:space="preserve">root@se_gsi_apu_18_wnc:/run/media/mmcblk0p1# </w:t>
      </w:r>
      <w:proofErr w:type="spellStart"/>
      <w:r w:rsidRPr="00DE540E">
        <w:rPr>
          <w:rFonts w:ascii="Verdana" w:hAnsi="Verdana"/>
          <w:color w:val="33373A"/>
          <w:sz w:val="18"/>
          <w:szCs w:val="18"/>
          <w:highlight w:val="yellow"/>
        </w:rPr>
        <w:t>cp</w:t>
      </w:r>
      <w:proofErr w:type="spellEnd"/>
      <w:r w:rsidRPr="00DE540E">
        <w:rPr>
          <w:rFonts w:ascii="Verdana" w:hAnsi="Verdana"/>
          <w:color w:val="33373A"/>
          <w:sz w:val="18"/>
          <w:szCs w:val="18"/>
          <w:highlight w:val="yellow"/>
        </w:rPr>
        <w:t xml:space="preserve"> -r </w:t>
      </w:r>
      <w:proofErr w:type="spellStart"/>
      <w:r w:rsidRPr="00DE540E">
        <w:rPr>
          <w:rFonts w:ascii="Verdana" w:hAnsi="Verdana"/>
          <w:color w:val="33373A"/>
          <w:sz w:val="18"/>
          <w:szCs w:val="18"/>
          <w:highlight w:val="yellow"/>
        </w:rPr>
        <w:t>tmp</w:t>
      </w:r>
      <w:proofErr w:type="spellEnd"/>
      <w:r w:rsidRPr="00DE540E">
        <w:rPr>
          <w:rFonts w:ascii="Verdana" w:hAnsi="Verdana"/>
          <w:color w:val="33373A"/>
          <w:sz w:val="18"/>
          <w:szCs w:val="18"/>
          <w:highlight w:val="yellow"/>
        </w:rPr>
        <w:t>/17-mmcblk0p1/</w:t>
      </w:r>
      <w:proofErr w:type="gramStart"/>
      <w:r w:rsidRPr="00DE540E">
        <w:rPr>
          <w:rFonts w:ascii="Verdana" w:hAnsi="Verdana"/>
          <w:color w:val="33373A"/>
          <w:sz w:val="18"/>
          <w:szCs w:val="18"/>
          <w:highlight w:val="yellow"/>
        </w:rPr>
        <w:t>* ./</w:t>
      </w:r>
      <w:proofErr w:type="gramEnd"/>
    </w:p>
    <w:p w:rsidR="00DE540E" w:rsidRPr="00DE540E" w:rsidRDefault="00DE540E" w:rsidP="00DE540E">
      <w:pPr>
        <w:ind w:left="840" w:firstLine="480"/>
        <w:rPr>
          <w:rFonts w:ascii="Verdana" w:hAnsi="Verdana"/>
          <w:color w:val="33373A"/>
          <w:sz w:val="18"/>
          <w:szCs w:val="18"/>
        </w:rPr>
      </w:pPr>
      <w:r w:rsidRPr="00DE540E">
        <w:rPr>
          <w:rFonts w:ascii="Verdana" w:hAnsi="Verdana"/>
          <w:color w:val="33373A"/>
          <w:sz w:val="18"/>
          <w:szCs w:val="18"/>
        </w:rPr>
        <w:t xml:space="preserve">root@se_gsi_apu_18_wnc:/run/media/mmcblk0p1# </w:t>
      </w:r>
      <w:proofErr w:type="spellStart"/>
      <w:r w:rsidRPr="00DE540E">
        <w:rPr>
          <w:rFonts w:ascii="Verdana" w:hAnsi="Verdana"/>
          <w:color w:val="33373A"/>
          <w:sz w:val="18"/>
          <w:szCs w:val="18"/>
          <w:highlight w:val="yellow"/>
        </w:rPr>
        <w:t>rm</w:t>
      </w:r>
      <w:proofErr w:type="spellEnd"/>
      <w:r w:rsidRPr="00DE540E">
        <w:rPr>
          <w:rFonts w:ascii="Verdana" w:hAnsi="Verdana"/>
          <w:color w:val="33373A"/>
          <w:sz w:val="18"/>
          <w:szCs w:val="18"/>
          <w:highlight w:val="yellow"/>
        </w:rPr>
        <w:t xml:space="preserve"> -r 18-wnc-hw-tests-leda-e.tar.gz </w:t>
      </w:r>
      <w:proofErr w:type="spellStart"/>
      <w:r w:rsidRPr="00DE540E">
        <w:rPr>
          <w:rFonts w:ascii="Verdana" w:hAnsi="Verdana"/>
          <w:color w:val="33373A"/>
          <w:sz w:val="18"/>
          <w:szCs w:val="18"/>
          <w:highlight w:val="yellow"/>
        </w:rPr>
        <w:t>tmp</w:t>
      </w:r>
      <w:proofErr w:type="spellEnd"/>
    </w:p>
    <w:p w:rsidR="00DE540E" w:rsidRPr="008974FD" w:rsidRDefault="00DE540E" w:rsidP="00DE540E">
      <w:pPr>
        <w:ind w:left="840" w:firstLine="480"/>
        <w:rPr>
          <w:rFonts w:ascii="Verdana" w:hAnsi="Verdana"/>
          <w:color w:val="33373A"/>
          <w:sz w:val="18"/>
          <w:szCs w:val="18"/>
        </w:rPr>
      </w:pPr>
      <w:r w:rsidRPr="00DE540E">
        <w:rPr>
          <w:rFonts w:ascii="Verdana" w:hAnsi="Verdana"/>
          <w:color w:val="33373A"/>
          <w:sz w:val="18"/>
          <w:szCs w:val="18"/>
        </w:rPr>
        <w:t xml:space="preserve">root@se_gsi_apu_18_wnc:/run/media/mmcblk0p1# </w:t>
      </w:r>
      <w:r w:rsidRPr="00DE540E">
        <w:rPr>
          <w:rFonts w:ascii="Verdana" w:hAnsi="Verdana"/>
          <w:color w:val="33373A"/>
          <w:sz w:val="18"/>
          <w:szCs w:val="18"/>
          <w:highlight w:val="yellow"/>
        </w:rPr>
        <w:t>sync</w:t>
      </w:r>
    </w:p>
    <w:p w:rsidR="00EF4B84" w:rsidRDefault="00DE540E" w:rsidP="00634EBE">
      <w:pPr>
        <w:pStyle w:val="a1"/>
      </w:pPr>
      <w:r>
        <w:rPr>
          <w:rFonts w:hint="eastAsia"/>
        </w:rPr>
        <w:t xml:space="preserve">Boot from </w:t>
      </w:r>
      <w:proofErr w:type="spellStart"/>
      <w:r>
        <w:t>eMMC</w:t>
      </w:r>
      <w:proofErr w:type="spellEnd"/>
      <w:r>
        <w:rPr>
          <w:rFonts w:hint="eastAsia"/>
        </w:rPr>
        <w:t>(DUT)</w:t>
      </w:r>
    </w:p>
    <w:p w:rsidR="00DE540E" w:rsidRPr="00DE540E" w:rsidRDefault="00DE540E" w:rsidP="00DE540E">
      <w:pPr>
        <w:pStyle w:val="ae"/>
        <w:ind w:leftChars="232" w:left="557" w:firstLine="480"/>
      </w:pPr>
      <w:r w:rsidRPr="00DE540E">
        <w:t>1. SW3 PIN3 OFF</w:t>
      </w:r>
    </w:p>
    <w:p w:rsidR="00DE540E" w:rsidRDefault="00DE540E" w:rsidP="00DE540E">
      <w:pPr>
        <w:pStyle w:val="ae"/>
        <w:ind w:leftChars="0" w:left="1320"/>
      </w:pPr>
      <w:r>
        <w:t xml:space="preserve">1 </w:t>
      </w:r>
      <w:r>
        <w:tab/>
        <w:t>/</w:t>
      </w:r>
      <w:r>
        <w:tab/>
        <w:t xml:space="preserve">2 </w:t>
      </w:r>
      <w:r>
        <w:tab/>
        <w:t>/</w:t>
      </w:r>
      <w:r>
        <w:tab/>
      </w:r>
      <w:r w:rsidRPr="00DE540E">
        <w:rPr>
          <w:highlight w:val="red"/>
        </w:rPr>
        <w:t>3</w:t>
      </w:r>
      <w:r>
        <w:t xml:space="preserve"> </w:t>
      </w:r>
      <w:r>
        <w:tab/>
        <w:t>/</w:t>
      </w:r>
      <w:r>
        <w:tab/>
        <w:t>4</w:t>
      </w:r>
      <w:r>
        <w:tab/>
        <w:t>/</w:t>
      </w:r>
      <w:r>
        <w:tab/>
        <w:t>5</w:t>
      </w:r>
      <w:r>
        <w:tab/>
        <w:t>/</w:t>
      </w:r>
      <w:r>
        <w:tab/>
        <w:t>6</w:t>
      </w:r>
      <w:r>
        <w:tab/>
        <w:t>/</w:t>
      </w:r>
      <w:r>
        <w:tab/>
        <w:t>7</w:t>
      </w:r>
      <w:r>
        <w:tab/>
        <w:t>/</w:t>
      </w:r>
      <w:r>
        <w:tab/>
        <w:t>8</w:t>
      </w:r>
      <w:r>
        <w:tab/>
        <w:t>/</w:t>
      </w:r>
      <w:r>
        <w:tab/>
        <w:t>9</w:t>
      </w:r>
      <w:r>
        <w:tab/>
        <w:t>/</w:t>
      </w:r>
      <w:r>
        <w:lastRenderedPageBreak/>
        <w:tab/>
        <w:t>10</w:t>
      </w:r>
    </w:p>
    <w:p w:rsidR="00DE540E" w:rsidRDefault="00DE540E" w:rsidP="00DE540E">
      <w:pPr>
        <w:pStyle w:val="ae"/>
        <w:ind w:leftChars="0" w:left="1320"/>
        <w:rPr>
          <w:rFonts w:ascii="Verdana" w:hAnsi="Verdana"/>
          <w:color w:val="33373A"/>
          <w:sz w:val="18"/>
          <w:szCs w:val="18"/>
        </w:rPr>
      </w:pPr>
      <w:r>
        <w:t>ON</w:t>
      </w:r>
      <w:r>
        <w:tab/>
        <w:t>/</w:t>
      </w:r>
      <w:r>
        <w:tab/>
        <w:t>OFF</w:t>
      </w:r>
      <w:r>
        <w:tab/>
        <w:t>/</w:t>
      </w:r>
      <w:r>
        <w:tab/>
      </w:r>
      <w:r w:rsidRPr="00DE540E">
        <w:rPr>
          <w:highlight w:val="red"/>
        </w:rPr>
        <w:t>OFF</w:t>
      </w:r>
      <w:r>
        <w:t xml:space="preserve"> /</w:t>
      </w:r>
      <w:r>
        <w:tab/>
        <w:t xml:space="preserve">     ON</w:t>
      </w:r>
      <w:r>
        <w:tab/>
        <w:t>/</w:t>
      </w:r>
      <w:r>
        <w:tab/>
        <w:t>OFF</w:t>
      </w:r>
      <w:r>
        <w:tab/>
        <w:t>/</w:t>
      </w:r>
      <w:r>
        <w:tab/>
        <w:t>ON</w:t>
      </w:r>
      <w:r>
        <w:tab/>
        <w:t>/</w:t>
      </w:r>
      <w:r>
        <w:tab/>
        <w:t>ON</w:t>
      </w:r>
      <w:r>
        <w:tab/>
        <w:t>/</w:t>
      </w:r>
      <w:r>
        <w:tab/>
        <w:t>OFF</w:t>
      </w:r>
      <w:r>
        <w:tab/>
        <w:t>/</w:t>
      </w:r>
      <w:r>
        <w:tab/>
        <w:t>ON</w:t>
      </w:r>
      <w:r>
        <w:tab/>
        <w:t>/</w:t>
      </w:r>
      <w:r>
        <w:tab/>
        <w:t>OFF</w:t>
      </w:r>
    </w:p>
    <w:p w:rsidR="00DE540E" w:rsidRPr="00DE540E" w:rsidRDefault="00DE540E" w:rsidP="00DE540E">
      <w:pPr>
        <w:pStyle w:val="ae"/>
        <w:ind w:firstLine="480"/>
      </w:pPr>
      <w:r>
        <w:t xml:space="preserve">2. </w:t>
      </w:r>
      <w:r w:rsidRPr="00DE7460">
        <w:t>Power ON the board</w:t>
      </w:r>
    </w:p>
    <w:p w:rsidR="00CC2573" w:rsidRDefault="00CC2573" w:rsidP="00634EBE">
      <w:pPr>
        <w:pStyle w:val="a1"/>
      </w:pPr>
      <w:r>
        <w:rPr>
          <w:rFonts w:hint="eastAsia"/>
        </w:rPr>
        <w:t xml:space="preserve">Environment of </w:t>
      </w:r>
      <w:r>
        <w:t>F</w:t>
      </w:r>
      <w:r>
        <w:rPr>
          <w:rFonts w:hint="eastAsia"/>
        </w:rPr>
        <w:t>irmware Update</w:t>
      </w:r>
    </w:p>
    <w:p w:rsidR="00715810" w:rsidRPr="00715810" w:rsidRDefault="00CB3604" w:rsidP="00CC2573">
      <w:r>
        <w:rPr>
          <w:noProof/>
        </w:rPr>
        <w:drawing>
          <wp:inline distT="0" distB="0" distL="0" distR="0" wp14:anchorId="1703B9E6" wp14:editId="7EFCCC13">
            <wp:extent cx="6110862" cy="4286707"/>
            <wp:effectExtent l="0" t="0" r="4445" b="0"/>
            <wp:docPr id="2845" name="圖片 2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56346" cy="431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5810" w:rsidRPr="00715810" w:rsidSect="0057054F">
      <w:pgSz w:w="11906" w:h="16838" w:code="9"/>
      <w:pgMar w:top="1701" w:right="851" w:bottom="828" w:left="851" w:header="851" w:footer="283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E0BFA" w:rsidRDefault="007E0BFA">
      <w:r>
        <w:separator/>
      </w:r>
    </w:p>
  </w:endnote>
  <w:endnote w:type="continuationSeparator" w:id="0">
    <w:p w:rsidR="007E0BFA" w:rsidRDefault="007E0B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G Times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Quicksand">
    <w:altName w:val="Times New Roman"/>
    <w:charset w:val="00"/>
    <w:family w:val="auto"/>
    <w:pitch w:val="default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絡遺羹">
    <w:altName w:val="新細明體"/>
    <w:panose1 w:val="00000000000000000000"/>
    <w:charset w:val="88"/>
    <w:family w:val="roman"/>
    <w:notTrueType/>
    <w:pitch w:val="default"/>
    <w:sig w:usb0="00000001" w:usb1="08080000" w:usb2="00000010" w:usb3="00000000" w:csb0="001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761E4" w:rsidRDefault="00A761E4" w:rsidP="00367AAF">
    <w:pPr>
      <w:pStyle w:val="a7"/>
    </w:pPr>
    <w:r>
      <w:rPr>
        <w:noProof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46266EF4" wp14:editId="4B7B6978">
              <wp:simplePos x="0" y="0"/>
              <wp:positionH relativeFrom="column">
                <wp:posOffset>-85725</wp:posOffset>
              </wp:positionH>
              <wp:positionV relativeFrom="paragraph">
                <wp:posOffset>265430</wp:posOffset>
              </wp:positionV>
              <wp:extent cx="3561080" cy="208280"/>
              <wp:effectExtent l="0" t="0" r="1270" b="2540"/>
              <wp:wrapNone/>
              <wp:docPr id="1412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61080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61E4" w:rsidRPr="00936141" w:rsidRDefault="00A761E4" w:rsidP="00367AAF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04621F">
                            <w:rPr>
                              <w:rFonts w:ascii="新細明體" w:hAnsi="新細明體" w:cs="Arial"/>
                              <w:sz w:val="16"/>
                              <w:szCs w:val="16"/>
                            </w:rPr>
                            <w:t>□</w:t>
                          </w:r>
                          <w:r w:rsidRPr="007264D2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Normal</w:t>
                          </w:r>
                          <w:r w:rsidRPr="0004621F">
                            <w:rPr>
                              <w:rFonts w:ascii="Arial" w:hAnsi="Arial" w:cs="Arial" w:hint="eastAsia"/>
                              <w:sz w:val="16"/>
                              <w:szCs w:val="16"/>
                            </w:rPr>
                            <w:t xml:space="preserve">   </w:t>
                          </w:r>
                          <w:r w:rsidRPr="00936141">
                            <w:rPr>
                              <w:rFonts w:ascii="新細明體" w:hAnsi="新細明體" w:cs="Arial"/>
                              <w:sz w:val="16"/>
                              <w:szCs w:val="16"/>
                            </w:rPr>
                            <w:t>□</w:t>
                          </w:r>
                          <w:r w:rsidRPr="007264D2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Internal Use</w:t>
                          </w:r>
                          <w:r w:rsidRPr="00936141">
                            <w:rPr>
                              <w:rFonts w:ascii="Arial" w:hAnsi="Arial" w:cs="Arial" w:hint="eastAsia"/>
                              <w:sz w:val="16"/>
                              <w:szCs w:val="16"/>
                            </w:rPr>
                            <w:t xml:space="preserve">  </w:t>
                          </w:r>
                          <w:r w:rsidRPr="00936141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936141">
                            <w:rPr>
                              <w:rFonts w:ascii="新細明體" w:hAnsi="新細明體" w:cs="Arial"/>
                              <w:sz w:val="16"/>
                              <w:szCs w:val="16"/>
                            </w:rPr>
                            <w:t>□</w:t>
                          </w:r>
                          <w:r w:rsidRPr="00936141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Confidential</w:t>
                          </w:r>
                          <w:r w:rsidRPr="00936141">
                            <w:rPr>
                              <w:rFonts w:ascii="Arial" w:hAnsi="Arial" w:cs="Arial" w:hint="eastAsia"/>
                              <w:sz w:val="16"/>
                              <w:szCs w:val="16"/>
                            </w:rPr>
                            <w:t xml:space="preserve">  </w:t>
                          </w:r>
                          <w:r w:rsidRPr="00936141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936141">
                            <w:rPr>
                              <w:rFonts w:ascii="新細明體" w:hAnsi="新細明體" w:cs="Arial"/>
                              <w:sz w:val="16"/>
                              <w:szCs w:val="16"/>
                            </w:rPr>
                            <w:t>□</w:t>
                          </w:r>
                          <w:r w:rsidRPr="007264D2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Restricted Confidential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6266EF4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256" type="#_x0000_t202" style="position:absolute;margin-left:-6.75pt;margin-top:20.9pt;width:280.4pt;height:16.4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2RxuQIAAMQ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" filled="f" stroked="f">
              <v:textbox>
                <w:txbxContent>
                  <w:p w:rsidR="00A761E4" w:rsidRPr="00936141" w:rsidRDefault="00A761E4" w:rsidP="00367AAF">
                    <w:pPr>
                      <w:rPr>
                        <w:sz w:val="16"/>
                        <w:szCs w:val="16"/>
                      </w:rPr>
                    </w:pPr>
                    <w:r w:rsidRPr="0004621F">
                      <w:rPr>
                        <w:rFonts w:ascii="新細明體" w:hAnsi="新細明體" w:cs="Arial"/>
                        <w:sz w:val="16"/>
                        <w:szCs w:val="16"/>
                      </w:rPr>
                      <w:t>□</w:t>
                    </w:r>
                    <w:r w:rsidRPr="007264D2">
                      <w:rPr>
                        <w:rFonts w:ascii="Arial" w:hAnsi="Arial" w:cs="Arial"/>
                        <w:sz w:val="16"/>
                        <w:szCs w:val="16"/>
                      </w:rPr>
                      <w:t>Normal</w:t>
                    </w:r>
                    <w:r w:rsidRPr="0004621F">
                      <w:rPr>
                        <w:rFonts w:ascii="Arial" w:hAnsi="Arial" w:cs="Arial" w:hint="eastAsia"/>
                        <w:sz w:val="16"/>
                        <w:szCs w:val="16"/>
                      </w:rPr>
                      <w:t xml:space="preserve">   </w:t>
                    </w:r>
                    <w:r w:rsidRPr="00936141">
                      <w:rPr>
                        <w:rFonts w:ascii="新細明體" w:hAnsi="新細明體" w:cs="Arial"/>
                        <w:sz w:val="16"/>
                        <w:szCs w:val="16"/>
                      </w:rPr>
                      <w:t>□</w:t>
                    </w:r>
                    <w:r w:rsidRPr="007264D2">
                      <w:rPr>
                        <w:rFonts w:ascii="Arial" w:hAnsi="Arial" w:cs="Arial"/>
                        <w:sz w:val="16"/>
                        <w:szCs w:val="16"/>
                      </w:rPr>
                      <w:t>Internal Use</w:t>
                    </w:r>
                    <w:r w:rsidRPr="00936141">
                      <w:rPr>
                        <w:rFonts w:ascii="Arial" w:hAnsi="Arial" w:cs="Arial" w:hint="eastAsia"/>
                        <w:sz w:val="16"/>
                        <w:szCs w:val="16"/>
                      </w:rPr>
                      <w:t xml:space="preserve">  </w:t>
                    </w:r>
                    <w:r w:rsidRPr="00936141">
                      <w:rPr>
                        <w:rFonts w:ascii="Arial" w:hAnsi="Arial" w:cs="Arial"/>
                        <w:sz w:val="16"/>
                        <w:szCs w:val="16"/>
                      </w:rPr>
                      <w:t xml:space="preserve"> </w:t>
                    </w:r>
                    <w:r w:rsidRPr="00936141">
                      <w:rPr>
                        <w:rFonts w:ascii="新細明體" w:hAnsi="新細明體" w:cs="Arial"/>
                        <w:sz w:val="16"/>
                        <w:szCs w:val="16"/>
                      </w:rPr>
                      <w:t>□</w:t>
                    </w:r>
                    <w:r w:rsidRPr="00936141">
                      <w:rPr>
                        <w:rFonts w:ascii="Arial" w:hAnsi="Arial" w:cs="Arial"/>
                        <w:sz w:val="16"/>
                        <w:szCs w:val="16"/>
                      </w:rPr>
                      <w:t>Confidential</w:t>
                    </w:r>
                    <w:r w:rsidRPr="00936141">
                      <w:rPr>
                        <w:rFonts w:ascii="Arial" w:hAnsi="Arial" w:cs="Arial" w:hint="eastAsia"/>
                        <w:sz w:val="16"/>
                        <w:szCs w:val="16"/>
                      </w:rPr>
                      <w:t xml:space="preserve">  </w:t>
                    </w:r>
                    <w:r w:rsidRPr="00936141">
                      <w:rPr>
                        <w:rFonts w:ascii="Arial" w:hAnsi="Arial" w:cs="Arial"/>
                        <w:sz w:val="16"/>
                        <w:szCs w:val="16"/>
                      </w:rPr>
                      <w:t xml:space="preserve"> </w:t>
                    </w:r>
                    <w:r w:rsidRPr="00936141">
                      <w:rPr>
                        <w:rFonts w:ascii="新細明體" w:hAnsi="新細明體" w:cs="Arial"/>
                        <w:sz w:val="16"/>
                        <w:szCs w:val="16"/>
                      </w:rPr>
                      <w:t>□</w:t>
                    </w:r>
                    <w:r w:rsidRPr="007264D2">
                      <w:rPr>
                        <w:rFonts w:ascii="Arial" w:hAnsi="Arial" w:cs="Arial"/>
                        <w:sz w:val="16"/>
                        <w:szCs w:val="16"/>
                      </w:rPr>
                      <w:t>Restricted Confidential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588A10D6" wp14:editId="43B4BF54">
              <wp:simplePos x="0" y="0"/>
              <wp:positionH relativeFrom="column">
                <wp:posOffset>-293370</wp:posOffset>
              </wp:positionH>
              <wp:positionV relativeFrom="paragraph">
                <wp:posOffset>217805</wp:posOffset>
              </wp:positionV>
              <wp:extent cx="7056120" cy="0"/>
              <wp:effectExtent l="40005" t="46355" r="38100" b="39370"/>
              <wp:wrapNone/>
              <wp:docPr id="1413" name="Lin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056120" cy="0"/>
                      </a:xfrm>
                      <a:prstGeom prst="line">
                        <a:avLst/>
                      </a:prstGeom>
                      <a:noFill/>
                      <a:ln w="762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25AA6C8" id="Line 13" o:spid="_x0000_s1026" style="position:absolute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3.1pt,17.15pt" to="532.5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" strokeweight="6pt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E0BFA" w:rsidRDefault="007E0BFA">
      <w:r>
        <w:separator/>
      </w:r>
    </w:p>
  </w:footnote>
  <w:footnote w:type="continuationSeparator" w:id="0">
    <w:p w:rsidR="007E0BFA" w:rsidRDefault="007E0BF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761E4" w:rsidRDefault="00A761E4" w:rsidP="007126E8">
    <w:pPr>
      <w:rPr>
        <w:ins w:id="0" w:author="Robin Yang(楊儒朋)" w:date="2019-07-18T19:58:00Z"/>
        <w:sz w:val="20"/>
        <w:szCs w:val="20"/>
      </w:rPr>
    </w:pPr>
    <w:ins w:id="1" w:author="Robin Yang(楊儒朋)" w:date="2019-07-18T19:58:00Z"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5D32D10A" wp14:editId="018A6592">
                <wp:simplePos x="0" y="0"/>
                <wp:positionH relativeFrom="column">
                  <wp:posOffset>2288540</wp:posOffset>
                </wp:positionH>
                <wp:positionV relativeFrom="page">
                  <wp:posOffset>409575</wp:posOffset>
                </wp:positionV>
                <wp:extent cx="4705350" cy="571500"/>
                <wp:effectExtent l="0" t="0" r="0" b="0"/>
                <wp:wrapNone/>
                <wp:docPr id="1410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761E4" w:rsidRPr="00034971" w:rsidRDefault="00A761E4" w:rsidP="007126E8">
                            <w:pPr>
                              <w:wordWrap w:val="0"/>
                              <w:jc w:val="right"/>
                              <w:rPr>
                                <w:rFonts w:ascii="Arial" w:eastAsia="微軟正黑體" w:hAnsi="Arial" w:cs="Arial"/>
                                <w:color w:val="FFFFFF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Arial" w:eastAsia="微軟正黑體" w:hAnsi="Arial" w:cs="Arial"/>
                                <w:color w:val="FFFFFF"/>
                                <w:sz w:val="40"/>
                                <w:szCs w:val="40"/>
                              </w:rPr>
                              <w:t>GSI APU Card Manufacture Test Plan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D32D10A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255" type="#_x0000_t202" style="position:absolute;margin-left:180.2pt;margin-top:32.25pt;width:370.5pt;height:4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" filled="f" stroked="f">
                <v:textbox>
                  <w:txbxContent>
                    <w:p w:rsidR="00A761E4" w:rsidRPr="00034971" w:rsidRDefault="00A761E4" w:rsidP="007126E8">
                      <w:pPr>
                        <w:wordWrap w:val="0"/>
                        <w:jc w:val="right"/>
                        <w:rPr>
                          <w:rFonts w:ascii="Arial" w:eastAsia="微軟正黑體" w:hAnsi="Arial" w:cs="Arial"/>
                          <w:color w:val="FFFFFF"/>
                          <w:sz w:val="48"/>
                          <w:szCs w:val="48"/>
                        </w:rPr>
                      </w:pPr>
                      <w:r>
                        <w:rPr>
                          <w:rFonts w:ascii="Arial" w:eastAsia="微軟正黑體" w:hAnsi="Arial" w:cs="Arial"/>
                          <w:color w:val="FFFFFF"/>
                          <w:sz w:val="40"/>
                          <w:szCs w:val="40"/>
                        </w:rPr>
                        <w:t>GSI APU Card Manufacture Test Plan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ins>
    <w:r>
      <w:rPr>
        <w:rFonts w:hint="eastAsia"/>
      </w:rPr>
      <w:softHyphen/>
    </w:r>
    <w:r>
      <w:rPr>
        <w:rFonts w:hint="eastAsia"/>
      </w:rPr>
      <w:softHyphen/>
    </w:r>
    <w:del w:id="2" w:author="Robin Yang(楊儒朋)" w:date="2019-07-18T19:59:00Z">
      <w:r w:rsidRPr="00B967B0" w:rsidDel="007126E8">
        <w:rPr>
          <w:rFonts w:asciiTheme="minorHAnsi" w:eastAsiaTheme="minorEastAsia" w:hAnsiTheme="minorHAnsi" w:cs="Arial"/>
          <w:b/>
          <w:bCs/>
          <w:smallCaps/>
          <w:noProof/>
          <w:spacing w:val="5"/>
        </w:rPr>
        <w:drawing>
          <wp:anchor distT="0" distB="0" distL="114300" distR="114300" simplePos="0" relativeHeight="2516648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140460" cy="504825"/>
            <wp:effectExtent l="19050" t="0" r="2540" b="0"/>
            <wp:wrapNone/>
            <wp:docPr id="221" name="圖片 1" descr="meraki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meraki_logo.jpg"/>
                    <pic:cNvPicPr>
                      <a:picLocks noChangeAspect="1" noChangeArrowheads="1"/>
                    </pic:cNvPicPr>
                  </pic:nvPicPr>
                  <pic:blipFill>
                    <a:blip r:embed="rId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0460" cy="508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del>
  </w:p>
  <w:p w:rsidR="00A761E4" w:rsidRDefault="00A761E4" w:rsidP="007126E8">
    <w:pPr>
      <w:pStyle w:val="a6"/>
      <w:tabs>
        <w:tab w:val="clear" w:pos="4153"/>
        <w:tab w:val="clear" w:pos="8306"/>
      </w:tabs>
      <w:rPr>
        <w:ins w:id="3" w:author="Robin Yang(楊儒朋)" w:date="2019-07-18T19:58:00Z"/>
      </w:rPr>
    </w:pPr>
    <w:ins w:id="4" w:author="Robin Yang(楊儒朋)" w:date="2019-07-18T19:58:00Z">
      <w:r>
        <w:rPr>
          <w:noProof/>
        </w:rPr>
        <w:drawing>
          <wp:anchor distT="0" distB="0" distL="114300" distR="114300" simplePos="0" relativeHeight="251667968" behindDoc="1" locked="0" layoutInCell="1" allowOverlap="1" wp14:anchorId="4251E91D" wp14:editId="5B68C3F7">
            <wp:simplePos x="0" y="0"/>
            <wp:positionH relativeFrom="column">
              <wp:posOffset>-540385</wp:posOffset>
            </wp:positionH>
            <wp:positionV relativeFrom="paragraph">
              <wp:posOffset>-540385</wp:posOffset>
            </wp:positionV>
            <wp:extent cx="7560310" cy="690245"/>
            <wp:effectExtent l="0" t="0" r="2540" b="0"/>
            <wp:wrapNone/>
            <wp:docPr id="2944" name="圖片 2944" descr="WNC letterhead_new logo_0901_word總部A4 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WNC letterhead_new logo_0901_word總部A4 en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690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softHyphen/>
      </w:r>
      <w:r>
        <w:rPr>
          <w:rFonts w:hint="eastAsia"/>
        </w:rPr>
        <w:softHyphen/>
      </w:r>
    </w:ins>
  </w:p>
  <w:p w:rsidR="00A761E4" w:rsidDel="007126E8" w:rsidRDefault="00A761E4">
    <w:pPr>
      <w:pStyle w:val="a6"/>
      <w:tabs>
        <w:tab w:val="clear" w:pos="4153"/>
        <w:tab w:val="clear" w:pos="8306"/>
        <w:tab w:val="left" w:pos="1065"/>
      </w:tabs>
      <w:rPr>
        <w:del w:id="5" w:author="Robin Yang(楊儒朋)" w:date="2019-07-18T19:58:00Z"/>
      </w:rPr>
      <w:pPrChange w:id="6" w:author="Robin Yang(楊儒朋)" w:date="2019-07-18T19:59:00Z">
        <w:pPr>
          <w:pStyle w:val="a6"/>
        </w:pPr>
      </w:pPrChange>
    </w:pPr>
    <w:ins w:id="7" w:author="Robin Yang(楊儒朋)" w:date="2019-07-18T19:59:00Z">
      <w:r>
        <w:tab/>
      </w:r>
    </w:ins>
  </w:p>
  <w:p w:rsidR="00A761E4" w:rsidDel="007126E8" w:rsidRDefault="00A761E4" w:rsidP="007126E8">
    <w:pPr>
      <w:pStyle w:val="a6"/>
      <w:rPr>
        <w:del w:id="8" w:author="Robin Yang(楊儒朋)" w:date="2019-07-18T19:58:00Z"/>
      </w:rPr>
    </w:pPr>
  </w:p>
  <w:p w:rsidR="00A761E4" w:rsidDel="007126E8" w:rsidRDefault="00A761E4" w:rsidP="007126E8">
    <w:pPr>
      <w:pStyle w:val="a6"/>
      <w:rPr>
        <w:del w:id="9" w:author="Robin Yang(楊儒朋)" w:date="2019-07-18T19:58:00Z"/>
      </w:rPr>
    </w:pPr>
  </w:p>
  <w:p w:rsidR="00A761E4" w:rsidRPr="006F26F7" w:rsidRDefault="00A761E4" w:rsidP="007126E8">
    <w:pPr>
      <w:pStyle w:val="a6"/>
      <w:rPr>
        <w:rStyle w:val="afb"/>
        <w:sz w:val="24"/>
        <w:szCs w:val="24"/>
        <w:u w:val="single"/>
      </w:rPr>
    </w:pPr>
    <w:del w:id="10" w:author="Robin Yang(楊儒朋)" w:date="2019-07-18T19:58:00Z">
      <w:r w:rsidRPr="00303FC2" w:rsidDel="007126E8">
        <w:rPr>
          <w:rStyle w:val="afb"/>
          <w:sz w:val="24"/>
          <w:szCs w:val="24"/>
          <w:u w:val="single"/>
        </w:rPr>
        <w:delText xml:space="preserve">                                                           Q</w:delText>
      </w:r>
      <w:r w:rsidDel="007126E8">
        <w:rPr>
          <w:rStyle w:val="afb"/>
          <w:sz w:val="24"/>
          <w:szCs w:val="24"/>
          <w:u w:val="single"/>
        </w:rPr>
        <w:delText>uagga Manufacture Test Plan V0.6</w:delText>
      </w:r>
      <w:r w:rsidRPr="00303FC2" w:rsidDel="007126E8">
        <w:rPr>
          <w:rStyle w:val="afb"/>
          <w:sz w:val="24"/>
          <w:szCs w:val="24"/>
          <w:u w:val="single"/>
        </w:rPr>
        <w:delText xml:space="preserve"> 2018</w:delText>
      </w:r>
    </w:del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92165F"/>
    <w:multiLevelType w:val="hybridMultilevel"/>
    <w:tmpl w:val="A2681C1C"/>
    <w:lvl w:ilvl="0" w:tplc="4BA6AD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1429DD"/>
    <w:multiLevelType w:val="hybridMultilevel"/>
    <w:tmpl w:val="62E41A5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59C5AF4"/>
    <w:multiLevelType w:val="hybridMultilevel"/>
    <w:tmpl w:val="FC46D58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BA90612"/>
    <w:multiLevelType w:val="multilevel"/>
    <w:tmpl w:val="93DA87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BAC7132"/>
    <w:multiLevelType w:val="hybridMultilevel"/>
    <w:tmpl w:val="AABC73C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BD51DDA"/>
    <w:multiLevelType w:val="hybridMultilevel"/>
    <w:tmpl w:val="47A8602C"/>
    <w:lvl w:ilvl="0" w:tplc="87E6F22A">
      <w:start w:val="1"/>
      <w:numFmt w:val="bullet"/>
      <w:lvlText w:val=""/>
      <w:lvlJc w:val="left"/>
      <w:pPr>
        <w:ind w:left="720" w:hanging="48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6" w15:restartNumberingAfterBreak="0">
    <w:nsid w:val="0C3E4747"/>
    <w:multiLevelType w:val="hybridMultilevel"/>
    <w:tmpl w:val="448E4980"/>
    <w:lvl w:ilvl="0" w:tplc="87E6F22A">
      <w:start w:val="1"/>
      <w:numFmt w:val="bullet"/>
      <w:lvlText w:val=""/>
      <w:lvlJc w:val="left"/>
      <w:pPr>
        <w:ind w:left="720" w:hanging="48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7" w15:restartNumberingAfterBreak="0">
    <w:nsid w:val="10205FEB"/>
    <w:multiLevelType w:val="hybridMultilevel"/>
    <w:tmpl w:val="431635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23C449E"/>
    <w:multiLevelType w:val="hybridMultilevel"/>
    <w:tmpl w:val="C938DCA8"/>
    <w:lvl w:ilvl="0" w:tplc="87E6F22A">
      <w:start w:val="1"/>
      <w:numFmt w:val="bullet"/>
      <w:lvlText w:val=""/>
      <w:lvlJc w:val="left"/>
      <w:pPr>
        <w:ind w:left="720" w:hanging="480"/>
      </w:pPr>
      <w:rPr>
        <w:rFonts w:ascii="Symbol" w:hAnsi="Symbol" w:hint="default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9" w15:restartNumberingAfterBreak="0">
    <w:nsid w:val="12DB0E25"/>
    <w:multiLevelType w:val="multilevel"/>
    <w:tmpl w:val="0409001D"/>
    <w:styleLink w:val="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159E7B31"/>
    <w:multiLevelType w:val="hybridMultilevel"/>
    <w:tmpl w:val="BFF0DFD2"/>
    <w:lvl w:ilvl="0" w:tplc="C5284B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649322A"/>
    <w:multiLevelType w:val="multilevel"/>
    <w:tmpl w:val="650872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735747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17432299"/>
    <w:multiLevelType w:val="hybridMultilevel"/>
    <w:tmpl w:val="F4E69E64"/>
    <w:lvl w:ilvl="0" w:tplc="87E6F22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4" w15:restartNumberingAfterBreak="0">
    <w:nsid w:val="17960D1F"/>
    <w:multiLevelType w:val="hybridMultilevel"/>
    <w:tmpl w:val="30466DE2"/>
    <w:lvl w:ilvl="0" w:tplc="87E6F22A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5" w15:restartNumberingAfterBreak="0">
    <w:nsid w:val="19730823"/>
    <w:multiLevelType w:val="hybridMultilevel"/>
    <w:tmpl w:val="938288BE"/>
    <w:lvl w:ilvl="0" w:tplc="87E6F22A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6" w15:restartNumberingAfterBreak="0">
    <w:nsid w:val="1ADC23CA"/>
    <w:multiLevelType w:val="hybridMultilevel"/>
    <w:tmpl w:val="51AEFF64"/>
    <w:lvl w:ilvl="0" w:tplc="87E6F22A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7" w15:restartNumberingAfterBreak="0">
    <w:nsid w:val="1BFF3A98"/>
    <w:multiLevelType w:val="hybridMultilevel"/>
    <w:tmpl w:val="44BE8B8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1CDF46A9"/>
    <w:multiLevelType w:val="hybridMultilevel"/>
    <w:tmpl w:val="12545C4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1D5500BA"/>
    <w:multiLevelType w:val="hybridMultilevel"/>
    <w:tmpl w:val="9082612E"/>
    <w:lvl w:ilvl="0" w:tplc="ED4039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1EF67359"/>
    <w:multiLevelType w:val="multilevel"/>
    <w:tmpl w:val="4A0621DA"/>
    <w:lvl w:ilvl="0">
      <w:start w:val="1"/>
      <w:numFmt w:val="decimal"/>
      <w:lvlText w:val="%1"/>
      <w:lvlJc w:val="left"/>
      <w:pPr>
        <w:ind w:left="90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7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9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6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3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4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30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7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82" w:hanging="1700"/>
      </w:pPr>
      <w:rPr>
        <w:rFonts w:hint="eastAsia"/>
      </w:rPr>
    </w:lvl>
  </w:abstractNum>
  <w:abstractNum w:abstractNumId="21" w15:restartNumberingAfterBreak="0">
    <w:nsid w:val="1FE30E28"/>
    <w:multiLevelType w:val="hybridMultilevel"/>
    <w:tmpl w:val="280CD8C8"/>
    <w:lvl w:ilvl="0" w:tplc="87E6F22A">
      <w:start w:val="1"/>
      <w:numFmt w:val="bullet"/>
      <w:lvlText w:val=""/>
      <w:lvlJc w:val="left"/>
      <w:pPr>
        <w:ind w:left="720" w:hanging="48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22" w15:restartNumberingAfterBreak="0">
    <w:nsid w:val="20731BC9"/>
    <w:multiLevelType w:val="hybridMultilevel"/>
    <w:tmpl w:val="FC46D58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21296581"/>
    <w:multiLevelType w:val="hybridMultilevel"/>
    <w:tmpl w:val="981264D6"/>
    <w:lvl w:ilvl="0" w:tplc="87E6F22A">
      <w:start w:val="1"/>
      <w:numFmt w:val="bullet"/>
      <w:lvlText w:val=""/>
      <w:lvlJc w:val="left"/>
      <w:pPr>
        <w:ind w:left="720" w:hanging="48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24" w15:restartNumberingAfterBreak="0">
    <w:nsid w:val="21AA1D15"/>
    <w:multiLevelType w:val="hybridMultilevel"/>
    <w:tmpl w:val="C72C8B24"/>
    <w:lvl w:ilvl="0" w:tplc="CFBE2E8E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5" w15:restartNumberingAfterBreak="0">
    <w:nsid w:val="2331383E"/>
    <w:multiLevelType w:val="hybridMultilevel"/>
    <w:tmpl w:val="BC0A5EA8"/>
    <w:lvl w:ilvl="0" w:tplc="87E6F22A">
      <w:start w:val="1"/>
      <w:numFmt w:val="bullet"/>
      <w:lvlText w:val=""/>
      <w:lvlJc w:val="left"/>
      <w:pPr>
        <w:ind w:left="720" w:hanging="48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26" w15:restartNumberingAfterBreak="0">
    <w:nsid w:val="25737357"/>
    <w:multiLevelType w:val="multilevel"/>
    <w:tmpl w:val="4A0621DA"/>
    <w:lvl w:ilvl="0">
      <w:start w:val="1"/>
      <w:numFmt w:val="decimal"/>
      <w:lvlText w:val="%1"/>
      <w:lvlJc w:val="left"/>
      <w:pPr>
        <w:ind w:left="90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7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9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6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3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4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30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7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82" w:hanging="1700"/>
      </w:pPr>
      <w:rPr>
        <w:rFonts w:hint="eastAsia"/>
      </w:rPr>
    </w:lvl>
  </w:abstractNum>
  <w:abstractNum w:abstractNumId="27" w15:restartNumberingAfterBreak="0">
    <w:nsid w:val="25E7510C"/>
    <w:multiLevelType w:val="hybridMultilevel"/>
    <w:tmpl w:val="C296A658"/>
    <w:lvl w:ilvl="0" w:tplc="2FE6057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8" w15:restartNumberingAfterBreak="0">
    <w:nsid w:val="2C2F3182"/>
    <w:multiLevelType w:val="hybridMultilevel"/>
    <w:tmpl w:val="431635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2E3E3D4E"/>
    <w:multiLevelType w:val="hybridMultilevel"/>
    <w:tmpl w:val="128CD46E"/>
    <w:lvl w:ilvl="0" w:tplc="C8A86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2E4D6EA7"/>
    <w:multiLevelType w:val="hybridMultilevel"/>
    <w:tmpl w:val="E7960BCA"/>
    <w:lvl w:ilvl="0" w:tplc="71729A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2FB3136A"/>
    <w:multiLevelType w:val="hybridMultilevel"/>
    <w:tmpl w:val="9082612E"/>
    <w:lvl w:ilvl="0" w:tplc="ED4039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33520D6B"/>
    <w:multiLevelType w:val="hybridMultilevel"/>
    <w:tmpl w:val="F84ABF4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340557D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4" w15:restartNumberingAfterBreak="0">
    <w:nsid w:val="3474110F"/>
    <w:multiLevelType w:val="hybridMultilevel"/>
    <w:tmpl w:val="CEEA623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371309DC"/>
    <w:multiLevelType w:val="hybridMultilevel"/>
    <w:tmpl w:val="909A1040"/>
    <w:lvl w:ilvl="0" w:tplc="BA68A9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3DF233EF"/>
    <w:multiLevelType w:val="hybridMultilevel"/>
    <w:tmpl w:val="9A508BB2"/>
    <w:lvl w:ilvl="0" w:tplc="87E6F22A">
      <w:start w:val="1"/>
      <w:numFmt w:val="bullet"/>
      <w:lvlText w:val=""/>
      <w:lvlJc w:val="left"/>
      <w:pPr>
        <w:ind w:left="720" w:hanging="48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37" w15:restartNumberingAfterBreak="0">
    <w:nsid w:val="3E7960F0"/>
    <w:multiLevelType w:val="hybridMultilevel"/>
    <w:tmpl w:val="25BABBE6"/>
    <w:lvl w:ilvl="0" w:tplc="87E6F22A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8" w15:restartNumberingAfterBreak="0">
    <w:nsid w:val="40D61D4D"/>
    <w:multiLevelType w:val="multilevel"/>
    <w:tmpl w:val="A9EC7054"/>
    <w:lvl w:ilvl="0">
      <w:start w:val="1"/>
      <w:numFmt w:val="decimal"/>
      <w:pStyle w:val="10"/>
      <w:lvlText w:val="%1"/>
      <w:lvlJc w:val="left"/>
      <w:pPr>
        <w:ind w:left="425" w:hanging="425"/>
      </w:pPr>
    </w:lvl>
    <w:lvl w:ilvl="1">
      <w:start w:val="1"/>
      <w:numFmt w:val="decimal"/>
      <w:pStyle w:val="a"/>
      <w:lvlText w:val="%1.%2"/>
      <w:lvlJc w:val="left"/>
      <w:pPr>
        <w:ind w:left="992" w:hanging="567"/>
      </w:pPr>
    </w:lvl>
    <w:lvl w:ilvl="2">
      <w:start w:val="1"/>
      <w:numFmt w:val="decimal"/>
      <w:pStyle w:val="a0"/>
      <w:lvlText w:val="%1.%2.%3"/>
      <w:lvlJc w:val="left"/>
      <w:pPr>
        <w:ind w:left="1418" w:hanging="567"/>
      </w:pPr>
      <w:rPr>
        <w:color w:val="auto"/>
        <w:sz w:val="24"/>
      </w:rPr>
    </w:lvl>
    <w:lvl w:ilvl="3">
      <w:start w:val="1"/>
      <w:numFmt w:val="decimal"/>
      <w:pStyle w:val="a1"/>
      <w:lvlText w:val="%1.%2.%3.%4"/>
      <w:lvlJc w:val="left"/>
      <w:pPr>
        <w:ind w:left="1842" w:hanging="708"/>
      </w:pPr>
      <w:rPr>
        <w:color w:val="auto"/>
      </w:r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9" w15:restartNumberingAfterBreak="0">
    <w:nsid w:val="4122682E"/>
    <w:multiLevelType w:val="hybridMultilevel"/>
    <w:tmpl w:val="0A34CCC4"/>
    <w:lvl w:ilvl="0" w:tplc="C6CC3B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41A650AC"/>
    <w:multiLevelType w:val="hybridMultilevel"/>
    <w:tmpl w:val="BE507B8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43C63983"/>
    <w:multiLevelType w:val="hybridMultilevel"/>
    <w:tmpl w:val="128CD46E"/>
    <w:lvl w:ilvl="0" w:tplc="C8A862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2" w15:restartNumberingAfterBreak="0">
    <w:nsid w:val="44036BD5"/>
    <w:multiLevelType w:val="hybridMultilevel"/>
    <w:tmpl w:val="30129518"/>
    <w:lvl w:ilvl="0" w:tplc="87E6F22A">
      <w:start w:val="1"/>
      <w:numFmt w:val="bullet"/>
      <w:lvlText w:val=""/>
      <w:lvlJc w:val="left"/>
      <w:pPr>
        <w:ind w:left="754" w:hanging="48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23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7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3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1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94" w:hanging="480"/>
      </w:pPr>
      <w:rPr>
        <w:rFonts w:ascii="Wingdings" w:hAnsi="Wingdings" w:hint="default"/>
      </w:rPr>
    </w:lvl>
  </w:abstractNum>
  <w:abstractNum w:abstractNumId="43" w15:restartNumberingAfterBreak="0">
    <w:nsid w:val="45632987"/>
    <w:multiLevelType w:val="hybridMultilevel"/>
    <w:tmpl w:val="15548C8A"/>
    <w:lvl w:ilvl="0" w:tplc="87E6F22A">
      <w:start w:val="1"/>
      <w:numFmt w:val="bullet"/>
      <w:lvlText w:val=""/>
      <w:lvlJc w:val="left"/>
      <w:pPr>
        <w:ind w:left="720" w:hanging="480"/>
      </w:pPr>
      <w:rPr>
        <w:rFonts w:ascii="Symbol" w:hAnsi="Symbol" w:hint="default"/>
        <w:sz w:val="20"/>
        <w:szCs w:val="20"/>
      </w:rPr>
    </w:lvl>
    <w:lvl w:ilvl="1" w:tplc="87E6F22A">
      <w:start w:val="1"/>
      <w:numFmt w:val="bullet"/>
      <w:lvlText w:val=""/>
      <w:lvlJc w:val="left"/>
      <w:pPr>
        <w:ind w:left="1200" w:hanging="480"/>
      </w:pPr>
      <w:rPr>
        <w:rFonts w:ascii="Symbol" w:hAnsi="Symbol" w:hint="default"/>
        <w:sz w:val="20"/>
        <w:szCs w:val="20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44" w15:restartNumberingAfterBreak="0">
    <w:nsid w:val="490F06A2"/>
    <w:multiLevelType w:val="hybridMultilevel"/>
    <w:tmpl w:val="F06C13F6"/>
    <w:lvl w:ilvl="0" w:tplc="2DC2B226">
      <w:start w:val="6"/>
      <w:numFmt w:val="decimalZero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4BBB06EB"/>
    <w:multiLevelType w:val="multilevel"/>
    <w:tmpl w:val="0409001D"/>
    <w:numStyleLink w:val="1"/>
  </w:abstractNum>
  <w:abstractNum w:abstractNumId="46" w15:restartNumberingAfterBreak="0">
    <w:nsid w:val="4C494109"/>
    <w:multiLevelType w:val="hybridMultilevel"/>
    <w:tmpl w:val="4A4E299E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default"/>
        <w:sz w:val="20"/>
        <w:szCs w:val="20"/>
      </w:rPr>
    </w:lvl>
    <w:lvl w:ilvl="1" w:tplc="0409000F">
      <w:start w:val="1"/>
      <w:numFmt w:val="decimal"/>
      <w:lvlText w:val="%2."/>
      <w:lvlJc w:val="left"/>
      <w:pPr>
        <w:ind w:left="1440" w:hanging="48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7" w15:restartNumberingAfterBreak="0">
    <w:nsid w:val="4D421B4B"/>
    <w:multiLevelType w:val="hybridMultilevel"/>
    <w:tmpl w:val="84960D1E"/>
    <w:lvl w:ilvl="0" w:tplc="87E6F22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48" w15:restartNumberingAfterBreak="0">
    <w:nsid w:val="4DBA2D15"/>
    <w:multiLevelType w:val="hybridMultilevel"/>
    <w:tmpl w:val="4F90BE78"/>
    <w:lvl w:ilvl="0" w:tplc="87E6F22A">
      <w:start w:val="1"/>
      <w:numFmt w:val="bullet"/>
      <w:lvlText w:val=""/>
      <w:lvlJc w:val="left"/>
      <w:pPr>
        <w:ind w:left="720" w:hanging="48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49" w15:restartNumberingAfterBreak="0">
    <w:nsid w:val="503E0F81"/>
    <w:multiLevelType w:val="hybridMultilevel"/>
    <w:tmpl w:val="E4DA094E"/>
    <w:lvl w:ilvl="0" w:tplc="76F885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 w15:restartNumberingAfterBreak="0">
    <w:nsid w:val="512E05D0"/>
    <w:multiLevelType w:val="hybridMultilevel"/>
    <w:tmpl w:val="59406DE0"/>
    <w:lvl w:ilvl="0" w:tplc="87E6F22A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1" w15:restartNumberingAfterBreak="0">
    <w:nsid w:val="53F36916"/>
    <w:multiLevelType w:val="hybridMultilevel"/>
    <w:tmpl w:val="8446EE54"/>
    <w:lvl w:ilvl="0" w:tplc="87E6F22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52" w15:restartNumberingAfterBreak="0">
    <w:nsid w:val="5507357E"/>
    <w:multiLevelType w:val="hybridMultilevel"/>
    <w:tmpl w:val="A1605CDC"/>
    <w:lvl w:ilvl="0" w:tplc="87E6F22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53" w15:restartNumberingAfterBreak="0">
    <w:nsid w:val="567939F1"/>
    <w:multiLevelType w:val="hybridMultilevel"/>
    <w:tmpl w:val="2F80B980"/>
    <w:lvl w:ilvl="0" w:tplc="0A1C30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 w15:restartNumberingAfterBreak="0">
    <w:nsid w:val="58172310"/>
    <w:multiLevelType w:val="hybridMultilevel"/>
    <w:tmpl w:val="D326ED0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 w15:restartNumberingAfterBreak="0">
    <w:nsid w:val="586E2D40"/>
    <w:multiLevelType w:val="hybridMultilevel"/>
    <w:tmpl w:val="3BA24058"/>
    <w:lvl w:ilvl="0" w:tplc="87E6F22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56" w15:restartNumberingAfterBreak="0">
    <w:nsid w:val="586E2F91"/>
    <w:multiLevelType w:val="hybridMultilevel"/>
    <w:tmpl w:val="FC46D58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 w15:restartNumberingAfterBreak="0">
    <w:nsid w:val="5928268C"/>
    <w:multiLevelType w:val="hybridMultilevel"/>
    <w:tmpl w:val="D84EAD16"/>
    <w:lvl w:ilvl="0" w:tplc="ED4039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 w15:restartNumberingAfterBreak="0">
    <w:nsid w:val="5BF05154"/>
    <w:multiLevelType w:val="hybridMultilevel"/>
    <w:tmpl w:val="74C4236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 w15:restartNumberingAfterBreak="0">
    <w:nsid w:val="614A0C79"/>
    <w:multiLevelType w:val="hybridMultilevel"/>
    <w:tmpl w:val="6BB2154A"/>
    <w:lvl w:ilvl="0" w:tplc="87E6F22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60" w15:restartNumberingAfterBreak="0">
    <w:nsid w:val="6151309C"/>
    <w:multiLevelType w:val="hybridMultilevel"/>
    <w:tmpl w:val="49187C82"/>
    <w:lvl w:ilvl="0" w:tplc="87E6F22A">
      <w:start w:val="1"/>
      <w:numFmt w:val="bullet"/>
      <w:lvlText w:val=""/>
      <w:lvlJc w:val="left"/>
      <w:pPr>
        <w:ind w:left="720" w:hanging="48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61" w15:restartNumberingAfterBreak="0">
    <w:nsid w:val="618879D3"/>
    <w:multiLevelType w:val="hybridMultilevel"/>
    <w:tmpl w:val="811CB4EC"/>
    <w:lvl w:ilvl="0" w:tplc="87E6F22A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sz w:val="20"/>
        <w:szCs w:val="2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 w15:restartNumberingAfterBreak="0">
    <w:nsid w:val="64FE2824"/>
    <w:multiLevelType w:val="hybridMultilevel"/>
    <w:tmpl w:val="6FB4EF16"/>
    <w:lvl w:ilvl="0" w:tplc="8D347F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 w15:restartNumberingAfterBreak="0">
    <w:nsid w:val="65CB7644"/>
    <w:multiLevelType w:val="hybridMultilevel"/>
    <w:tmpl w:val="7AA45F02"/>
    <w:lvl w:ilvl="0" w:tplc="87E6F22A">
      <w:start w:val="1"/>
      <w:numFmt w:val="bullet"/>
      <w:lvlText w:val=""/>
      <w:lvlJc w:val="left"/>
      <w:pPr>
        <w:ind w:left="720" w:hanging="480"/>
      </w:pPr>
      <w:rPr>
        <w:rFonts w:ascii="Symbol" w:hAnsi="Symbol" w:hint="default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87E6F22A">
      <w:start w:val="1"/>
      <w:numFmt w:val="bullet"/>
      <w:lvlText w:val=""/>
      <w:lvlJc w:val="left"/>
      <w:pPr>
        <w:ind w:left="1680" w:hanging="480"/>
      </w:pPr>
      <w:rPr>
        <w:rFonts w:ascii="Symbol" w:hAnsi="Symbol" w:hint="default"/>
        <w:sz w:val="20"/>
        <w:szCs w:val="20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64" w15:restartNumberingAfterBreak="0">
    <w:nsid w:val="66410693"/>
    <w:multiLevelType w:val="hybridMultilevel"/>
    <w:tmpl w:val="677C8F24"/>
    <w:lvl w:ilvl="0" w:tplc="36A241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 w15:restartNumberingAfterBreak="0">
    <w:nsid w:val="68221F42"/>
    <w:multiLevelType w:val="multilevel"/>
    <w:tmpl w:val="8B748CDE"/>
    <w:lvl w:ilvl="0">
      <w:start w:val="1"/>
      <w:numFmt w:val="decimal"/>
      <w:lvlText w:val="%1"/>
      <w:lvlJc w:val="left"/>
      <w:pPr>
        <w:ind w:left="90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7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9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6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3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4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30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7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82" w:hanging="1700"/>
      </w:pPr>
      <w:rPr>
        <w:rFonts w:hint="eastAsia"/>
      </w:rPr>
    </w:lvl>
  </w:abstractNum>
  <w:abstractNum w:abstractNumId="66" w15:restartNumberingAfterBreak="0">
    <w:nsid w:val="69576A94"/>
    <w:multiLevelType w:val="hybridMultilevel"/>
    <w:tmpl w:val="413E5AB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 w15:restartNumberingAfterBreak="0">
    <w:nsid w:val="69F76DAB"/>
    <w:multiLevelType w:val="hybridMultilevel"/>
    <w:tmpl w:val="7BB08E60"/>
    <w:lvl w:ilvl="0" w:tplc="CFBE2E8E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8" w15:restartNumberingAfterBreak="0">
    <w:nsid w:val="6A9B1CE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9" w15:restartNumberingAfterBreak="0">
    <w:nsid w:val="6BC22DBC"/>
    <w:multiLevelType w:val="hybridMultilevel"/>
    <w:tmpl w:val="AFA4CD2E"/>
    <w:lvl w:ilvl="0" w:tplc="565EB7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0" w15:restartNumberingAfterBreak="0">
    <w:nsid w:val="6F834CF6"/>
    <w:multiLevelType w:val="hybridMultilevel"/>
    <w:tmpl w:val="8FEA9004"/>
    <w:lvl w:ilvl="0" w:tplc="87E6F22A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1" w15:restartNumberingAfterBreak="0">
    <w:nsid w:val="752156D6"/>
    <w:multiLevelType w:val="hybridMultilevel"/>
    <w:tmpl w:val="F4E82C12"/>
    <w:lvl w:ilvl="0" w:tplc="E20A4A4E">
      <w:start w:val="1"/>
      <w:numFmt w:val="decimal"/>
      <w:lvlText w:val="%1."/>
      <w:lvlJc w:val="left"/>
      <w:pPr>
        <w:ind w:left="1397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97" w:hanging="480"/>
      </w:pPr>
    </w:lvl>
    <w:lvl w:ilvl="2" w:tplc="0409001B" w:tentative="1">
      <w:start w:val="1"/>
      <w:numFmt w:val="lowerRoman"/>
      <w:lvlText w:val="%3."/>
      <w:lvlJc w:val="right"/>
      <w:pPr>
        <w:ind w:left="2477" w:hanging="480"/>
      </w:pPr>
    </w:lvl>
    <w:lvl w:ilvl="3" w:tplc="0409000F" w:tentative="1">
      <w:start w:val="1"/>
      <w:numFmt w:val="decimal"/>
      <w:lvlText w:val="%4."/>
      <w:lvlJc w:val="left"/>
      <w:pPr>
        <w:ind w:left="29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37" w:hanging="480"/>
      </w:pPr>
    </w:lvl>
    <w:lvl w:ilvl="5" w:tplc="0409001B" w:tentative="1">
      <w:start w:val="1"/>
      <w:numFmt w:val="lowerRoman"/>
      <w:lvlText w:val="%6."/>
      <w:lvlJc w:val="right"/>
      <w:pPr>
        <w:ind w:left="3917" w:hanging="480"/>
      </w:pPr>
    </w:lvl>
    <w:lvl w:ilvl="6" w:tplc="0409000F" w:tentative="1">
      <w:start w:val="1"/>
      <w:numFmt w:val="decimal"/>
      <w:lvlText w:val="%7."/>
      <w:lvlJc w:val="left"/>
      <w:pPr>
        <w:ind w:left="43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77" w:hanging="480"/>
      </w:pPr>
    </w:lvl>
    <w:lvl w:ilvl="8" w:tplc="0409001B" w:tentative="1">
      <w:start w:val="1"/>
      <w:numFmt w:val="lowerRoman"/>
      <w:lvlText w:val="%9."/>
      <w:lvlJc w:val="right"/>
      <w:pPr>
        <w:ind w:left="5357" w:hanging="480"/>
      </w:pPr>
    </w:lvl>
  </w:abstractNum>
  <w:abstractNum w:abstractNumId="72" w15:restartNumberingAfterBreak="0">
    <w:nsid w:val="7533042C"/>
    <w:multiLevelType w:val="hybridMultilevel"/>
    <w:tmpl w:val="19148ED8"/>
    <w:lvl w:ilvl="0" w:tplc="87E6F22A">
      <w:start w:val="1"/>
      <w:numFmt w:val="bullet"/>
      <w:lvlText w:val=""/>
      <w:lvlJc w:val="left"/>
      <w:pPr>
        <w:ind w:left="720" w:hanging="480"/>
      </w:pPr>
      <w:rPr>
        <w:rFonts w:ascii="Symbol" w:hAnsi="Symbol" w:hint="default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73" w15:restartNumberingAfterBreak="0">
    <w:nsid w:val="76113555"/>
    <w:multiLevelType w:val="hybridMultilevel"/>
    <w:tmpl w:val="73AE7036"/>
    <w:lvl w:ilvl="0" w:tplc="87E6F22A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4" w15:restartNumberingAfterBreak="0">
    <w:nsid w:val="76420339"/>
    <w:multiLevelType w:val="hybridMultilevel"/>
    <w:tmpl w:val="44BE8B8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5" w15:restartNumberingAfterBreak="0">
    <w:nsid w:val="76C53A94"/>
    <w:multiLevelType w:val="multilevel"/>
    <w:tmpl w:val="4A0621DA"/>
    <w:lvl w:ilvl="0">
      <w:start w:val="1"/>
      <w:numFmt w:val="decimal"/>
      <w:lvlText w:val="%1"/>
      <w:lvlJc w:val="left"/>
      <w:pPr>
        <w:ind w:left="90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7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9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6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3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4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30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7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82" w:hanging="1700"/>
      </w:pPr>
      <w:rPr>
        <w:rFonts w:hint="eastAsia"/>
      </w:rPr>
    </w:lvl>
  </w:abstractNum>
  <w:abstractNum w:abstractNumId="76" w15:restartNumberingAfterBreak="0">
    <w:nsid w:val="771A7CFE"/>
    <w:multiLevelType w:val="hybridMultilevel"/>
    <w:tmpl w:val="CBBC9E76"/>
    <w:lvl w:ilvl="0" w:tplc="87E6F22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77" w15:restartNumberingAfterBreak="0">
    <w:nsid w:val="78D55609"/>
    <w:multiLevelType w:val="hybridMultilevel"/>
    <w:tmpl w:val="A9301B62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8" w15:restartNumberingAfterBreak="0">
    <w:nsid w:val="7A4577E0"/>
    <w:multiLevelType w:val="hybridMultilevel"/>
    <w:tmpl w:val="3282361C"/>
    <w:lvl w:ilvl="0" w:tplc="87E6F22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79" w15:restartNumberingAfterBreak="0">
    <w:nsid w:val="7AA27634"/>
    <w:multiLevelType w:val="hybridMultilevel"/>
    <w:tmpl w:val="D326ED0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0" w15:restartNumberingAfterBreak="0">
    <w:nsid w:val="7B7C1651"/>
    <w:multiLevelType w:val="hybridMultilevel"/>
    <w:tmpl w:val="FC46D58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1" w15:restartNumberingAfterBreak="0">
    <w:nsid w:val="7B9B2AAB"/>
    <w:multiLevelType w:val="hybridMultilevel"/>
    <w:tmpl w:val="E4DA094E"/>
    <w:lvl w:ilvl="0" w:tplc="76F885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2" w15:restartNumberingAfterBreak="0">
    <w:nsid w:val="7C4F3A48"/>
    <w:multiLevelType w:val="multilevel"/>
    <w:tmpl w:val="4A0621DA"/>
    <w:lvl w:ilvl="0">
      <w:start w:val="1"/>
      <w:numFmt w:val="decimal"/>
      <w:lvlText w:val="%1"/>
      <w:lvlJc w:val="left"/>
      <w:pPr>
        <w:ind w:left="90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7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9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6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3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4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30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7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82" w:hanging="1700"/>
      </w:pPr>
      <w:rPr>
        <w:rFonts w:hint="eastAsia"/>
      </w:rPr>
    </w:lvl>
  </w:abstractNum>
  <w:abstractNum w:abstractNumId="83" w15:restartNumberingAfterBreak="0">
    <w:nsid w:val="7C8E25D4"/>
    <w:multiLevelType w:val="hybridMultilevel"/>
    <w:tmpl w:val="D11A5AF6"/>
    <w:lvl w:ilvl="0" w:tplc="DDC806CA">
      <w:start w:val="1"/>
      <w:numFmt w:val="decimal"/>
      <w:lvlText w:val="%1."/>
      <w:lvlJc w:val="left"/>
      <w:pPr>
        <w:ind w:left="1320" w:hanging="360"/>
      </w:pPr>
      <w:rPr>
        <w:rFonts w:ascii="Verdana" w:hAnsi="Verdana" w:hint="default"/>
        <w:color w:val="33373A"/>
        <w:sz w:val="18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9"/>
  </w:num>
  <w:num w:numId="2">
    <w:abstractNumId w:val="45"/>
    <w:lvlOverride w:ilvl="0">
      <w:lvl w:ilvl="0">
        <w:start w:val="1"/>
        <w:numFmt w:val="decimal"/>
        <w:lvlText w:val="%1"/>
        <w:lvlJc w:val="left"/>
        <w:pPr>
          <w:ind w:left="905" w:hanging="425"/>
        </w:pPr>
      </w:lvl>
    </w:lvlOverride>
    <w:lvlOverride w:ilvl="1">
      <w:lvl w:ilvl="1">
        <w:start w:val="1"/>
        <w:numFmt w:val="decimal"/>
        <w:lvlText w:val="%1.%2"/>
        <w:lvlJc w:val="left"/>
        <w:pPr>
          <w:ind w:left="1472" w:hanging="567"/>
        </w:pPr>
      </w:lvl>
    </w:lvlOverride>
    <w:lvlOverride w:ilvl="2">
      <w:lvl w:ilvl="2">
        <w:start w:val="1"/>
        <w:numFmt w:val="decimal"/>
        <w:lvlText w:val="%1.%2.%3"/>
        <w:lvlJc w:val="left"/>
        <w:pPr>
          <w:ind w:left="1898" w:hanging="567"/>
        </w:pPr>
      </w:lvl>
    </w:lvlOverride>
    <w:lvlOverride w:ilvl="3">
      <w:lvl w:ilvl="3">
        <w:start w:val="1"/>
        <w:numFmt w:val="decimal"/>
        <w:lvlText w:val="%1.%2.%3.%4"/>
        <w:lvlJc w:val="left"/>
        <w:pPr>
          <w:ind w:left="2464" w:hanging="708"/>
        </w:pPr>
      </w:lvl>
    </w:lvlOverride>
    <w:lvlOverride w:ilvl="4">
      <w:lvl w:ilvl="4">
        <w:start w:val="1"/>
        <w:numFmt w:val="decimal"/>
        <w:lvlText w:val="%1.%2.%3.%4.%5"/>
        <w:lvlJc w:val="left"/>
        <w:pPr>
          <w:ind w:left="3031" w:hanging="850"/>
        </w:p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740" w:hanging="1134"/>
        </w:p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4307" w:hanging="1276"/>
        </w:p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874" w:hanging="1418"/>
        </w:p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582" w:hanging="1700"/>
        </w:pPr>
      </w:lvl>
    </w:lvlOverride>
  </w:num>
  <w:num w:numId="3">
    <w:abstractNumId w:val="38"/>
  </w:num>
  <w:num w:numId="4">
    <w:abstractNumId w:val="75"/>
  </w:num>
  <w:num w:numId="5">
    <w:abstractNumId w:val="82"/>
  </w:num>
  <w:num w:numId="6">
    <w:abstractNumId w:val="26"/>
  </w:num>
  <w:num w:numId="7">
    <w:abstractNumId w:val="20"/>
  </w:num>
  <w:num w:numId="8">
    <w:abstractNumId w:val="65"/>
  </w:num>
  <w:num w:numId="9">
    <w:abstractNumId w:val="77"/>
  </w:num>
  <w:num w:numId="10">
    <w:abstractNumId w:val="23"/>
  </w:num>
  <w:num w:numId="11">
    <w:abstractNumId w:val="21"/>
  </w:num>
  <w:num w:numId="12">
    <w:abstractNumId w:val="48"/>
  </w:num>
  <w:num w:numId="13">
    <w:abstractNumId w:val="72"/>
  </w:num>
  <w:num w:numId="14">
    <w:abstractNumId w:val="6"/>
  </w:num>
  <w:num w:numId="15">
    <w:abstractNumId w:val="25"/>
  </w:num>
  <w:num w:numId="16">
    <w:abstractNumId w:val="5"/>
  </w:num>
  <w:num w:numId="17">
    <w:abstractNumId w:val="43"/>
  </w:num>
  <w:num w:numId="18">
    <w:abstractNumId w:val="8"/>
  </w:num>
  <w:num w:numId="19">
    <w:abstractNumId w:val="36"/>
  </w:num>
  <w:num w:numId="20">
    <w:abstractNumId w:val="63"/>
  </w:num>
  <w:num w:numId="21">
    <w:abstractNumId w:val="60"/>
  </w:num>
  <w:num w:numId="22">
    <w:abstractNumId w:val="41"/>
  </w:num>
  <w:num w:numId="23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3"/>
  </w:num>
  <w:num w:numId="25">
    <w:abstractNumId w:val="12"/>
  </w:num>
  <w:num w:numId="26">
    <w:abstractNumId w:val="68"/>
  </w:num>
  <w:num w:numId="27">
    <w:abstractNumId w:val="42"/>
  </w:num>
  <w:num w:numId="28">
    <w:abstractNumId w:val="70"/>
  </w:num>
  <w:num w:numId="29">
    <w:abstractNumId w:val="73"/>
  </w:num>
  <w:num w:numId="30">
    <w:abstractNumId w:val="16"/>
  </w:num>
  <w:num w:numId="31">
    <w:abstractNumId w:val="35"/>
  </w:num>
  <w:num w:numId="32">
    <w:abstractNumId w:val="53"/>
  </w:num>
  <w:num w:numId="33">
    <w:abstractNumId w:val="37"/>
  </w:num>
  <w:num w:numId="34">
    <w:abstractNumId w:val="15"/>
  </w:num>
  <w:num w:numId="35">
    <w:abstractNumId w:val="29"/>
  </w:num>
  <w:num w:numId="36">
    <w:abstractNumId w:val="69"/>
  </w:num>
  <w:num w:numId="37">
    <w:abstractNumId w:val="27"/>
  </w:num>
  <w:num w:numId="38">
    <w:abstractNumId w:val="46"/>
  </w:num>
  <w:num w:numId="39">
    <w:abstractNumId w:val="51"/>
  </w:num>
  <w:num w:numId="40">
    <w:abstractNumId w:val="55"/>
  </w:num>
  <w:num w:numId="41">
    <w:abstractNumId w:val="59"/>
  </w:num>
  <w:num w:numId="42">
    <w:abstractNumId w:val="78"/>
  </w:num>
  <w:num w:numId="43">
    <w:abstractNumId w:val="13"/>
  </w:num>
  <w:num w:numId="44">
    <w:abstractNumId w:val="76"/>
  </w:num>
  <w:num w:numId="45">
    <w:abstractNumId w:val="61"/>
  </w:num>
  <w:num w:numId="46">
    <w:abstractNumId w:val="47"/>
  </w:num>
  <w:num w:numId="47">
    <w:abstractNumId w:val="52"/>
  </w:num>
  <w:num w:numId="48">
    <w:abstractNumId w:val="0"/>
  </w:num>
  <w:num w:numId="49">
    <w:abstractNumId w:val="50"/>
  </w:num>
  <w:num w:numId="50">
    <w:abstractNumId w:val="14"/>
  </w:num>
  <w:num w:numId="51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49"/>
  </w:num>
  <w:num w:numId="53">
    <w:abstractNumId w:val="81"/>
  </w:num>
  <w:num w:numId="54">
    <w:abstractNumId w:val="38"/>
  </w:num>
  <w:num w:numId="55">
    <w:abstractNumId w:val="44"/>
  </w:num>
  <w:num w:numId="56">
    <w:abstractNumId w:val="64"/>
  </w:num>
  <w:num w:numId="57">
    <w:abstractNumId w:val="3"/>
  </w:num>
  <w:num w:numId="58">
    <w:abstractNumId w:val="38"/>
    <w:lvlOverride w:ilvl="0">
      <w:startOverride w:val="3"/>
    </w:lvlOverride>
    <w:lvlOverride w:ilvl="1">
      <w:startOverride w:val="2"/>
    </w:lvlOverride>
  </w:num>
  <w:num w:numId="59">
    <w:abstractNumId w:val="19"/>
  </w:num>
  <w:num w:numId="60">
    <w:abstractNumId w:val="31"/>
  </w:num>
  <w:num w:numId="61">
    <w:abstractNumId w:val="57"/>
  </w:num>
  <w:num w:numId="62">
    <w:abstractNumId w:val="38"/>
  </w:num>
  <w:num w:numId="63">
    <w:abstractNumId w:val="10"/>
  </w:num>
  <w:num w:numId="64">
    <w:abstractNumId w:val="66"/>
  </w:num>
  <w:num w:numId="65">
    <w:abstractNumId w:val="62"/>
  </w:num>
  <w:num w:numId="66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>
    <w:abstractNumId w:val="30"/>
  </w:num>
  <w:num w:numId="68">
    <w:abstractNumId w:val="28"/>
  </w:num>
  <w:num w:numId="69">
    <w:abstractNumId w:val="32"/>
  </w:num>
  <w:num w:numId="70">
    <w:abstractNumId w:val="1"/>
  </w:num>
  <w:num w:numId="71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>
    <w:abstractNumId w:val="7"/>
  </w:num>
  <w:num w:numId="73">
    <w:abstractNumId w:val="58"/>
  </w:num>
  <w:num w:numId="74">
    <w:abstractNumId w:val="79"/>
  </w:num>
  <w:num w:numId="75">
    <w:abstractNumId w:val="80"/>
  </w:num>
  <w:num w:numId="76">
    <w:abstractNumId w:val="40"/>
  </w:num>
  <w:num w:numId="77">
    <w:abstractNumId w:val="18"/>
  </w:num>
  <w:num w:numId="78">
    <w:abstractNumId w:val="4"/>
  </w:num>
  <w:num w:numId="79">
    <w:abstractNumId w:val="74"/>
  </w:num>
  <w:num w:numId="80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1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2">
    <w:abstractNumId w:val="34"/>
  </w:num>
  <w:num w:numId="83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4">
    <w:abstractNumId w:val="17"/>
  </w:num>
  <w:num w:numId="85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6">
    <w:abstractNumId w:val="54"/>
  </w:num>
  <w:num w:numId="87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8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>
    <w:abstractNumId w:val="22"/>
  </w:num>
  <w:num w:numId="90">
    <w:abstractNumId w:val="56"/>
  </w:num>
  <w:num w:numId="91">
    <w:abstractNumId w:val="2"/>
  </w:num>
  <w:num w:numId="92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3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4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5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6">
    <w:abstractNumId w:val="39"/>
  </w:num>
  <w:num w:numId="97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8">
    <w:abstractNumId w:val="83"/>
  </w:num>
  <w:num w:numId="9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">
    <w:abstractNumId w:val="71"/>
  </w:num>
  <w:num w:numId="101">
    <w:abstractNumId w:val="24"/>
  </w:num>
  <w:num w:numId="102">
    <w:abstractNumId w:val="67"/>
  </w:num>
  <w:numIdMacAtCleanup w:val="100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Robin Yang(楊儒朋)">
    <w15:presenceInfo w15:providerId="None" w15:userId="Robin Yang(楊儒朋)"/>
  </w15:person>
  <w15:person w15:author="Bernie Chien(簡伯修)">
    <w15:presenceInfo w15:providerId="AD" w15:userId="S-1-5-21-2458487886-3399806889-3207654083-703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2B19"/>
    <w:rsid w:val="00000175"/>
    <w:rsid w:val="00000AE6"/>
    <w:rsid w:val="00000D0B"/>
    <w:rsid w:val="00000EF9"/>
    <w:rsid w:val="00003129"/>
    <w:rsid w:val="000046A3"/>
    <w:rsid w:val="00005299"/>
    <w:rsid w:val="00005C70"/>
    <w:rsid w:val="000070CD"/>
    <w:rsid w:val="000110F1"/>
    <w:rsid w:val="00012213"/>
    <w:rsid w:val="00012BF5"/>
    <w:rsid w:val="000131B3"/>
    <w:rsid w:val="00013E21"/>
    <w:rsid w:val="0001407B"/>
    <w:rsid w:val="00014842"/>
    <w:rsid w:val="00016254"/>
    <w:rsid w:val="00017326"/>
    <w:rsid w:val="000203CE"/>
    <w:rsid w:val="00022681"/>
    <w:rsid w:val="0002279D"/>
    <w:rsid w:val="000246F9"/>
    <w:rsid w:val="00025CFD"/>
    <w:rsid w:val="000275F5"/>
    <w:rsid w:val="00027C00"/>
    <w:rsid w:val="00027D09"/>
    <w:rsid w:val="00031EFE"/>
    <w:rsid w:val="0003211E"/>
    <w:rsid w:val="0003216C"/>
    <w:rsid w:val="000328A4"/>
    <w:rsid w:val="0003420C"/>
    <w:rsid w:val="00034320"/>
    <w:rsid w:val="000347DF"/>
    <w:rsid w:val="000351B2"/>
    <w:rsid w:val="00035ECB"/>
    <w:rsid w:val="0003743D"/>
    <w:rsid w:val="00040039"/>
    <w:rsid w:val="0004237C"/>
    <w:rsid w:val="000425F0"/>
    <w:rsid w:val="00044706"/>
    <w:rsid w:val="00044770"/>
    <w:rsid w:val="00044DF7"/>
    <w:rsid w:val="0004648E"/>
    <w:rsid w:val="000503F3"/>
    <w:rsid w:val="00051826"/>
    <w:rsid w:val="00051E14"/>
    <w:rsid w:val="00051F22"/>
    <w:rsid w:val="00053A25"/>
    <w:rsid w:val="00053D65"/>
    <w:rsid w:val="000549D8"/>
    <w:rsid w:val="0005511E"/>
    <w:rsid w:val="00055249"/>
    <w:rsid w:val="00055921"/>
    <w:rsid w:val="00055B15"/>
    <w:rsid w:val="00061FBC"/>
    <w:rsid w:val="0006398C"/>
    <w:rsid w:val="0006441E"/>
    <w:rsid w:val="00065352"/>
    <w:rsid w:val="000666D2"/>
    <w:rsid w:val="000669A7"/>
    <w:rsid w:val="00066FFD"/>
    <w:rsid w:val="00067844"/>
    <w:rsid w:val="00070DCF"/>
    <w:rsid w:val="0007234C"/>
    <w:rsid w:val="000723AB"/>
    <w:rsid w:val="00072BB0"/>
    <w:rsid w:val="00073719"/>
    <w:rsid w:val="000748D9"/>
    <w:rsid w:val="00074A46"/>
    <w:rsid w:val="00074C86"/>
    <w:rsid w:val="00074FA4"/>
    <w:rsid w:val="00075A84"/>
    <w:rsid w:val="00075B27"/>
    <w:rsid w:val="000768AF"/>
    <w:rsid w:val="00076D6F"/>
    <w:rsid w:val="000804E6"/>
    <w:rsid w:val="00080AD3"/>
    <w:rsid w:val="000810BC"/>
    <w:rsid w:val="00081212"/>
    <w:rsid w:val="000812FF"/>
    <w:rsid w:val="00081AF2"/>
    <w:rsid w:val="00082017"/>
    <w:rsid w:val="00082C77"/>
    <w:rsid w:val="000847E1"/>
    <w:rsid w:val="00085309"/>
    <w:rsid w:val="000865B8"/>
    <w:rsid w:val="00087E94"/>
    <w:rsid w:val="00090041"/>
    <w:rsid w:val="000900BA"/>
    <w:rsid w:val="00090DB2"/>
    <w:rsid w:val="00091034"/>
    <w:rsid w:val="000919C8"/>
    <w:rsid w:val="0009282D"/>
    <w:rsid w:val="00093331"/>
    <w:rsid w:val="00093A2B"/>
    <w:rsid w:val="00093B87"/>
    <w:rsid w:val="00093E6E"/>
    <w:rsid w:val="00094EA2"/>
    <w:rsid w:val="0009536B"/>
    <w:rsid w:val="00095ADE"/>
    <w:rsid w:val="00097489"/>
    <w:rsid w:val="000A0119"/>
    <w:rsid w:val="000A1361"/>
    <w:rsid w:val="000A20AD"/>
    <w:rsid w:val="000A3490"/>
    <w:rsid w:val="000A4D65"/>
    <w:rsid w:val="000A6ACA"/>
    <w:rsid w:val="000B04FE"/>
    <w:rsid w:val="000B17B6"/>
    <w:rsid w:val="000B1CD3"/>
    <w:rsid w:val="000B1D8B"/>
    <w:rsid w:val="000B255C"/>
    <w:rsid w:val="000B2F07"/>
    <w:rsid w:val="000B3036"/>
    <w:rsid w:val="000B4051"/>
    <w:rsid w:val="000B4577"/>
    <w:rsid w:val="000B5005"/>
    <w:rsid w:val="000B59EB"/>
    <w:rsid w:val="000B6723"/>
    <w:rsid w:val="000B6E4D"/>
    <w:rsid w:val="000C16D6"/>
    <w:rsid w:val="000C1819"/>
    <w:rsid w:val="000C1EB4"/>
    <w:rsid w:val="000C23FB"/>
    <w:rsid w:val="000C3EA1"/>
    <w:rsid w:val="000C4174"/>
    <w:rsid w:val="000C4749"/>
    <w:rsid w:val="000C4876"/>
    <w:rsid w:val="000C55BF"/>
    <w:rsid w:val="000C6647"/>
    <w:rsid w:val="000C6D2E"/>
    <w:rsid w:val="000C7440"/>
    <w:rsid w:val="000D0394"/>
    <w:rsid w:val="000D0A0B"/>
    <w:rsid w:val="000D0C32"/>
    <w:rsid w:val="000D17C8"/>
    <w:rsid w:val="000D344E"/>
    <w:rsid w:val="000D3943"/>
    <w:rsid w:val="000D3CD4"/>
    <w:rsid w:val="000D4AD0"/>
    <w:rsid w:val="000D4B3B"/>
    <w:rsid w:val="000D6359"/>
    <w:rsid w:val="000D6944"/>
    <w:rsid w:val="000E004A"/>
    <w:rsid w:val="000E1044"/>
    <w:rsid w:val="000E1E3E"/>
    <w:rsid w:val="000E1E3F"/>
    <w:rsid w:val="000E2868"/>
    <w:rsid w:val="000E543B"/>
    <w:rsid w:val="000E5464"/>
    <w:rsid w:val="000E7227"/>
    <w:rsid w:val="000F0059"/>
    <w:rsid w:val="000F0D98"/>
    <w:rsid w:val="000F22A5"/>
    <w:rsid w:val="000F36A2"/>
    <w:rsid w:val="000F3F2A"/>
    <w:rsid w:val="000F40BF"/>
    <w:rsid w:val="000F469E"/>
    <w:rsid w:val="000F57F3"/>
    <w:rsid w:val="000F635C"/>
    <w:rsid w:val="000F74F6"/>
    <w:rsid w:val="0010098C"/>
    <w:rsid w:val="00101CFD"/>
    <w:rsid w:val="00101ED3"/>
    <w:rsid w:val="00102C1A"/>
    <w:rsid w:val="001037D4"/>
    <w:rsid w:val="00104FDF"/>
    <w:rsid w:val="00105350"/>
    <w:rsid w:val="0010550F"/>
    <w:rsid w:val="0010571B"/>
    <w:rsid w:val="00113E97"/>
    <w:rsid w:val="00113FC0"/>
    <w:rsid w:val="00114722"/>
    <w:rsid w:val="00114A30"/>
    <w:rsid w:val="00114BA6"/>
    <w:rsid w:val="00114C99"/>
    <w:rsid w:val="00114E66"/>
    <w:rsid w:val="00115828"/>
    <w:rsid w:val="0011659C"/>
    <w:rsid w:val="00121392"/>
    <w:rsid w:val="00122937"/>
    <w:rsid w:val="001238E1"/>
    <w:rsid w:val="00127BA7"/>
    <w:rsid w:val="00127C72"/>
    <w:rsid w:val="00131057"/>
    <w:rsid w:val="001317A7"/>
    <w:rsid w:val="00131FB4"/>
    <w:rsid w:val="00132B7E"/>
    <w:rsid w:val="00133D13"/>
    <w:rsid w:val="001341C5"/>
    <w:rsid w:val="00135821"/>
    <w:rsid w:val="001375E5"/>
    <w:rsid w:val="00137B1D"/>
    <w:rsid w:val="00143755"/>
    <w:rsid w:val="00143A24"/>
    <w:rsid w:val="00143CDE"/>
    <w:rsid w:val="00144584"/>
    <w:rsid w:val="00144A42"/>
    <w:rsid w:val="00144AA2"/>
    <w:rsid w:val="0014624D"/>
    <w:rsid w:val="001468D2"/>
    <w:rsid w:val="001475AC"/>
    <w:rsid w:val="00147FD8"/>
    <w:rsid w:val="00147FEC"/>
    <w:rsid w:val="0015003D"/>
    <w:rsid w:val="0015019E"/>
    <w:rsid w:val="0015194C"/>
    <w:rsid w:val="0015416A"/>
    <w:rsid w:val="00154DC8"/>
    <w:rsid w:val="00154F94"/>
    <w:rsid w:val="00155DF3"/>
    <w:rsid w:val="001571AC"/>
    <w:rsid w:val="00157F0A"/>
    <w:rsid w:val="0016040D"/>
    <w:rsid w:val="00161195"/>
    <w:rsid w:val="00161C28"/>
    <w:rsid w:val="00163C56"/>
    <w:rsid w:val="001641B1"/>
    <w:rsid w:val="001648D1"/>
    <w:rsid w:val="0016548A"/>
    <w:rsid w:val="00166670"/>
    <w:rsid w:val="00166DEB"/>
    <w:rsid w:val="0017003D"/>
    <w:rsid w:val="0017013F"/>
    <w:rsid w:val="00170C2A"/>
    <w:rsid w:val="00170D7F"/>
    <w:rsid w:val="001735FB"/>
    <w:rsid w:val="001758CE"/>
    <w:rsid w:val="00176227"/>
    <w:rsid w:val="00176340"/>
    <w:rsid w:val="0017710F"/>
    <w:rsid w:val="00177812"/>
    <w:rsid w:val="00177824"/>
    <w:rsid w:val="0018133F"/>
    <w:rsid w:val="00183341"/>
    <w:rsid w:val="00184845"/>
    <w:rsid w:val="00184A15"/>
    <w:rsid w:val="001853CA"/>
    <w:rsid w:val="00185D14"/>
    <w:rsid w:val="00186A69"/>
    <w:rsid w:val="00187C81"/>
    <w:rsid w:val="00190335"/>
    <w:rsid w:val="0019184A"/>
    <w:rsid w:val="00193A4F"/>
    <w:rsid w:val="001952CB"/>
    <w:rsid w:val="00196530"/>
    <w:rsid w:val="00197213"/>
    <w:rsid w:val="001974A3"/>
    <w:rsid w:val="001977A3"/>
    <w:rsid w:val="001A0DBD"/>
    <w:rsid w:val="001A1801"/>
    <w:rsid w:val="001A1EF6"/>
    <w:rsid w:val="001A3D28"/>
    <w:rsid w:val="001A6567"/>
    <w:rsid w:val="001A7D33"/>
    <w:rsid w:val="001A7F98"/>
    <w:rsid w:val="001B1155"/>
    <w:rsid w:val="001B1B1E"/>
    <w:rsid w:val="001B2F0E"/>
    <w:rsid w:val="001B5270"/>
    <w:rsid w:val="001B595A"/>
    <w:rsid w:val="001B7610"/>
    <w:rsid w:val="001C0A13"/>
    <w:rsid w:val="001C4AD3"/>
    <w:rsid w:val="001C62D6"/>
    <w:rsid w:val="001C6313"/>
    <w:rsid w:val="001C6614"/>
    <w:rsid w:val="001D15F3"/>
    <w:rsid w:val="001D2805"/>
    <w:rsid w:val="001D2B3A"/>
    <w:rsid w:val="001D3EC9"/>
    <w:rsid w:val="001D5923"/>
    <w:rsid w:val="001D6605"/>
    <w:rsid w:val="001D66A1"/>
    <w:rsid w:val="001D7856"/>
    <w:rsid w:val="001D7A1A"/>
    <w:rsid w:val="001D7D47"/>
    <w:rsid w:val="001E13E4"/>
    <w:rsid w:val="001E2AA3"/>
    <w:rsid w:val="001E37CB"/>
    <w:rsid w:val="001E4898"/>
    <w:rsid w:val="001E4AF9"/>
    <w:rsid w:val="001E6992"/>
    <w:rsid w:val="001F0C36"/>
    <w:rsid w:val="001F1405"/>
    <w:rsid w:val="001F1F2A"/>
    <w:rsid w:val="001F2ECD"/>
    <w:rsid w:val="001F3142"/>
    <w:rsid w:val="001F43C6"/>
    <w:rsid w:val="001F5294"/>
    <w:rsid w:val="001F5616"/>
    <w:rsid w:val="001F5A67"/>
    <w:rsid w:val="001F6BD6"/>
    <w:rsid w:val="001F705A"/>
    <w:rsid w:val="001F71FF"/>
    <w:rsid w:val="001F77BA"/>
    <w:rsid w:val="001F7900"/>
    <w:rsid w:val="001F7DE8"/>
    <w:rsid w:val="002000A1"/>
    <w:rsid w:val="00200490"/>
    <w:rsid w:val="00200934"/>
    <w:rsid w:val="0020220F"/>
    <w:rsid w:val="0020323C"/>
    <w:rsid w:val="00203510"/>
    <w:rsid w:val="00203656"/>
    <w:rsid w:val="00203BD5"/>
    <w:rsid w:val="0020422E"/>
    <w:rsid w:val="00204801"/>
    <w:rsid w:val="00204AF8"/>
    <w:rsid w:val="00205EB8"/>
    <w:rsid w:val="002105B5"/>
    <w:rsid w:val="002112DC"/>
    <w:rsid w:val="00212FB0"/>
    <w:rsid w:val="00213A57"/>
    <w:rsid w:val="00214963"/>
    <w:rsid w:val="00214D5E"/>
    <w:rsid w:val="00215563"/>
    <w:rsid w:val="002156A2"/>
    <w:rsid w:val="00215F48"/>
    <w:rsid w:val="002160D7"/>
    <w:rsid w:val="00216E23"/>
    <w:rsid w:val="00221015"/>
    <w:rsid w:val="0022223F"/>
    <w:rsid w:val="00222486"/>
    <w:rsid w:val="002229D6"/>
    <w:rsid w:val="00224B20"/>
    <w:rsid w:val="002252CA"/>
    <w:rsid w:val="0022564E"/>
    <w:rsid w:val="0022645B"/>
    <w:rsid w:val="00227588"/>
    <w:rsid w:val="002276DC"/>
    <w:rsid w:val="0023058D"/>
    <w:rsid w:val="002328D0"/>
    <w:rsid w:val="00232F81"/>
    <w:rsid w:val="002332A3"/>
    <w:rsid w:val="00233A70"/>
    <w:rsid w:val="00233A96"/>
    <w:rsid w:val="00233AC4"/>
    <w:rsid w:val="00233DA0"/>
    <w:rsid w:val="002346FE"/>
    <w:rsid w:val="00235C88"/>
    <w:rsid w:val="00236B9C"/>
    <w:rsid w:val="00237778"/>
    <w:rsid w:val="0023795A"/>
    <w:rsid w:val="0024151D"/>
    <w:rsid w:val="002416A2"/>
    <w:rsid w:val="0024272A"/>
    <w:rsid w:val="00242FD5"/>
    <w:rsid w:val="00243EDF"/>
    <w:rsid w:val="002448BB"/>
    <w:rsid w:val="0024497B"/>
    <w:rsid w:val="002461EB"/>
    <w:rsid w:val="0024626B"/>
    <w:rsid w:val="00246567"/>
    <w:rsid w:val="0024742B"/>
    <w:rsid w:val="00250363"/>
    <w:rsid w:val="0025058C"/>
    <w:rsid w:val="0025082A"/>
    <w:rsid w:val="00253F3F"/>
    <w:rsid w:val="002546A5"/>
    <w:rsid w:val="002554B8"/>
    <w:rsid w:val="002609EC"/>
    <w:rsid w:val="00261CBB"/>
    <w:rsid w:val="00261D71"/>
    <w:rsid w:val="00262920"/>
    <w:rsid w:val="00262FD6"/>
    <w:rsid w:val="00263028"/>
    <w:rsid w:val="0026462D"/>
    <w:rsid w:val="0026543D"/>
    <w:rsid w:val="0026574B"/>
    <w:rsid w:val="00265EBF"/>
    <w:rsid w:val="00267B70"/>
    <w:rsid w:val="00270271"/>
    <w:rsid w:val="00271E16"/>
    <w:rsid w:val="00272293"/>
    <w:rsid w:val="00272943"/>
    <w:rsid w:val="00274330"/>
    <w:rsid w:val="00276A22"/>
    <w:rsid w:val="00276BB0"/>
    <w:rsid w:val="0027765F"/>
    <w:rsid w:val="0028398E"/>
    <w:rsid w:val="0028437F"/>
    <w:rsid w:val="0028588A"/>
    <w:rsid w:val="00286014"/>
    <w:rsid w:val="00286A01"/>
    <w:rsid w:val="002874A7"/>
    <w:rsid w:val="00287866"/>
    <w:rsid w:val="00287BA3"/>
    <w:rsid w:val="00287E1B"/>
    <w:rsid w:val="00291843"/>
    <w:rsid w:val="002929FD"/>
    <w:rsid w:val="00292FE1"/>
    <w:rsid w:val="00293A5B"/>
    <w:rsid w:val="00293CA5"/>
    <w:rsid w:val="00294388"/>
    <w:rsid w:val="00296743"/>
    <w:rsid w:val="00296EC3"/>
    <w:rsid w:val="00297430"/>
    <w:rsid w:val="00297503"/>
    <w:rsid w:val="002A074B"/>
    <w:rsid w:val="002A12DB"/>
    <w:rsid w:val="002A189E"/>
    <w:rsid w:val="002A24A9"/>
    <w:rsid w:val="002A546C"/>
    <w:rsid w:val="002A6892"/>
    <w:rsid w:val="002A695E"/>
    <w:rsid w:val="002A7903"/>
    <w:rsid w:val="002B03D2"/>
    <w:rsid w:val="002B1045"/>
    <w:rsid w:val="002B10A3"/>
    <w:rsid w:val="002B18BF"/>
    <w:rsid w:val="002B22EC"/>
    <w:rsid w:val="002B30B4"/>
    <w:rsid w:val="002B4227"/>
    <w:rsid w:val="002B55CF"/>
    <w:rsid w:val="002B5ADD"/>
    <w:rsid w:val="002B67AA"/>
    <w:rsid w:val="002B73A7"/>
    <w:rsid w:val="002B779C"/>
    <w:rsid w:val="002C0803"/>
    <w:rsid w:val="002C1933"/>
    <w:rsid w:val="002C1C82"/>
    <w:rsid w:val="002C2322"/>
    <w:rsid w:val="002C2EFA"/>
    <w:rsid w:val="002C40C4"/>
    <w:rsid w:val="002C4A82"/>
    <w:rsid w:val="002C4D4F"/>
    <w:rsid w:val="002C55E5"/>
    <w:rsid w:val="002C7A98"/>
    <w:rsid w:val="002D1615"/>
    <w:rsid w:val="002D22E3"/>
    <w:rsid w:val="002D4060"/>
    <w:rsid w:val="002D4E6E"/>
    <w:rsid w:val="002D5E45"/>
    <w:rsid w:val="002E0248"/>
    <w:rsid w:val="002E1916"/>
    <w:rsid w:val="002E2B22"/>
    <w:rsid w:val="002E44AB"/>
    <w:rsid w:val="002E46DD"/>
    <w:rsid w:val="002E4D4A"/>
    <w:rsid w:val="002E77E7"/>
    <w:rsid w:val="002F44D0"/>
    <w:rsid w:val="002F56C9"/>
    <w:rsid w:val="002F640D"/>
    <w:rsid w:val="002F6C1A"/>
    <w:rsid w:val="002F6FD7"/>
    <w:rsid w:val="002F7068"/>
    <w:rsid w:val="002F729F"/>
    <w:rsid w:val="0030076E"/>
    <w:rsid w:val="00300D0C"/>
    <w:rsid w:val="003019F1"/>
    <w:rsid w:val="00302D34"/>
    <w:rsid w:val="00303FC2"/>
    <w:rsid w:val="00304837"/>
    <w:rsid w:val="00306050"/>
    <w:rsid w:val="003062AE"/>
    <w:rsid w:val="00306ACC"/>
    <w:rsid w:val="003072B1"/>
    <w:rsid w:val="003108EA"/>
    <w:rsid w:val="003112A9"/>
    <w:rsid w:val="00311A6D"/>
    <w:rsid w:val="00311E2A"/>
    <w:rsid w:val="003122C1"/>
    <w:rsid w:val="003126D9"/>
    <w:rsid w:val="00312862"/>
    <w:rsid w:val="00312D40"/>
    <w:rsid w:val="00312E68"/>
    <w:rsid w:val="00314537"/>
    <w:rsid w:val="00314BCA"/>
    <w:rsid w:val="0031533A"/>
    <w:rsid w:val="00316286"/>
    <w:rsid w:val="0031695D"/>
    <w:rsid w:val="00317596"/>
    <w:rsid w:val="003177D0"/>
    <w:rsid w:val="00317922"/>
    <w:rsid w:val="003208FD"/>
    <w:rsid w:val="003210AD"/>
    <w:rsid w:val="0032210B"/>
    <w:rsid w:val="00322705"/>
    <w:rsid w:val="003238FD"/>
    <w:rsid w:val="00323B5D"/>
    <w:rsid w:val="003242B4"/>
    <w:rsid w:val="00324ADD"/>
    <w:rsid w:val="00324B35"/>
    <w:rsid w:val="00325332"/>
    <w:rsid w:val="00325419"/>
    <w:rsid w:val="003254BC"/>
    <w:rsid w:val="003257D7"/>
    <w:rsid w:val="003306EB"/>
    <w:rsid w:val="00330749"/>
    <w:rsid w:val="00330C87"/>
    <w:rsid w:val="00330D89"/>
    <w:rsid w:val="00331C30"/>
    <w:rsid w:val="00332948"/>
    <w:rsid w:val="003330CC"/>
    <w:rsid w:val="0033449C"/>
    <w:rsid w:val="00334A93"/>
    <w:rsid w:val="00334BA4"/>
    <w:rsid w:val="0033542C"/>
    <w:rsid w:val="00335652"/>
    <w:rsid w:val="00335A96"/>
    <w:rsid w:val="003362DA"/>
    <w:rsid w:val="00336DB6"/>
    <w:rsid w:val="00337196"/>
    <w:rsid w:val="003378E3"/>
    <w:rsid w:val="00337D88"/>
    <w:rsid w:val="0034365B"/>
    <w:rsid w:val="00343800"/>
    <w:rsid w:val="003439E6"/>
    <w:rsid w:val="0034526C"/>
    <w:rsid w:val="00347210"/>
    <w:rsid w:val="0034734F"/>
    <w:rsid w:val="003509C9"/>
    <w:rsid w:val="00351BAB"/>
    <w:rsid w:val="00352B09"/>
    <w:rsid w:val="00353BA1"/>
    <w:rsid w:val="003557E7"/>
    <w:rsid w:val="003573E0"/>
    <w:rsid w:val="00357693"/>
    <w:rsid w:val="00360A11"/>
    <w:rsid w:val="00360C1B"/>
    <w:rsid w:val="00360C6A"/>
    <w:rsid w:val="003614AD"/>
    <w:rsid w:val="0036160B"/>
    <w:rsid w:val="003624ED"/>
    <w:rsid w:val="0036410A"/>
    <w:rsid w:val="003654F9"/>
    <w:rsid w:val="00366F76"/>
    <w:rsid w:val="00367AAF"/>
    <w:rsid w:val="003700B7"/>
    <w:rsid w:val="003705E3"/>
    <w:rsid w:val="003713F3"/>
    <w:rsid w:val="0037153C"/>
    <w:rsid w:val="00371EE8"/>
    <w:rsid w:val="00372190"/>
    <w:rsid w:val="0037320C"/>
    <w:rsid w:val="00373721"/>
    <w:rsid w:val="00374087"/>
    <w:rsid w:val="0037413B"/>
    <w:rsid w:val="003753A4"/>
    <w:rsid w:val="0037603A"/>
    <w:rsid w:val="00376A7A"/>
    <w:rsid w:val="0038142D"/>
    <w:rsid w:val="00381DA8"/>
    <w:rsid w:val="00382333"/>
    <w:rsid w:val="00382DFA"/>
    <w:rsid w:val="0038377C"/>
    <w:rsid w:val="0038618E"/>
    <w:rsid w:val="003874E1"/>
    <w:rsid w:val="00392791"/>
    <w:rsid w:val="00393249"/>
    <w:rsid w:val="0039553B"/>
    <w:rsid w:val="0039574D"/>
    <w:rsid w:val="00395768"/>
    <w:rsid w:val="0039774D"/>
    <w:rsid w:val="003A06E7"/>
    <w:rsid w:val="003A210F"/>
    <w:rsid w:val="003A295D"/>
    <w:rsid w:val="003A3BEA"/>
    <w:rsid w:val="003A409F"/>
    <w:rsid w:val="003A4E21"/>
    <w:rsid w:val="003A618B"/>
    <w:rsid w:val="003A6AE3"/>
    <w:rsid w:val="003A6D34"/>
    <w:rsid w:val="003B0129"/>
    <w:rsid w:val="003B0CCC"/>
    <w:rsid w:val="003B7E21"/>
    <w:rsid w:val="003C033D"/>
    <w:rsid w:val="003C1AF3"/>
    <w:rsid w:val="003C3735"/>
    <w:rsid w:val="003C67BB"/>
    <w:rsid w:val="003D02F5"/>
    <w:rsid w:val="003D2B19"/>
    <w:rsid w:val="003D30CD"/>
    <w:rsid w:val="003D340E"/>
    <w:rsid w:val="003D40AB"/>
    <w:rsid w:val="003D6554"/>
    <w:rsid w:val="003D6969"/>
    <w:rsid w:val="003D6A51"/>
    <w:rsid w:val="003E0ACD"/>
    <w:rsid w:val="003E169C"/>
    <w:rsid w:val="003E238C"/>
    <w:rsid w:val="003E2412"/>
    <w:rsid w:val="003E5362"/>
    <w:rsid w:val="003E55E1"/>
    <w:rsid w:val="003E595A"/>
    <w:rsid w:val="003E5AC4"/>
    <w:rsid w:val="003E65BD"/>
    <w:rsid w:val="003E70BE"/>
    <w:rsid w:val="003E7536"/>
    <w:rsid w:val="003E7752"/>
    <w:rsid w:val="003F0503"/>
    <w:rsid w:val="003F2C2D"/>
    <w:rsid w:val="003F39FA"/>
    <w:rsid w:val="003F3FAC"/>
    <w:rsid w:val="003F7D5A"/>
    <w:rsid w:val="003F7F35"/>
    <w:rsid w:val="004002E6"/>
    <w:rsid w:val="004028C0"/>
    <w:rsid w:val="00404673"/>
    <w:rsid w:val="004059E6"/>
    <w:rsid w:val="00405B26"/>
    <w:rsid w:val="00407002"/>
    <w:rsid w:val="0041001C"/>
    <w:rsid w:val="00410774"/>
    <w:rsid w:val="00412624"/>
    <w:rsid w:val="00413DB5"/>
    <w:rsid w:val="0041414A"/>
    <w:rsid w:val="0041509D"/>
    <w:rsid w:val="004151AB"/>
    <w:rsid w:val="00416BDB"/>
    <w:rsid w:val="00416BE4"/>
    <w:rsid w:val="00420070"/>
    <w:rsid w:val="00420D89"/>
    <w:rsid w:val="00420DD6"/>
    <w:rsid w:val="00421210"/>
    <w:rsid w:val="004214AF"/>
    <w:rsid w:val="004235AE"/>
    <w:rsid w:val="004252F8"/>
    <w:rsid w:val="00425925"/>
    <w:rsid w:val="0042592B"/>
    <w:rsid w:val="004307BB"/>
    <w:rsid w:val="00430F4C"/>
    <w:rsid w:val="00431BD2"/>
    <w:rsid w:val="00433CCC"/>
    <w:rsid w:val="00435E1C"/>
    <w:rsid w:val="00436410"/>
    <w:rsid w:val="004367B8"/>
    <w:rsid w:val="004370F7"/>
    <w:rsid w:val="00437D79"/>
    <w:rsid w:val="00440478"/>
    <w:rsid w:val="00441451"/>
    <w:rsid w:val="00441454"/>
    <w:rsid w:val="004424F2"/>
    <w:rsid w:val="00442B41"/>
    <w:rsid w:val="00442D51"/>
    <w:rsid w:val="00443530"/>
    <w:rsid w:val="00444C3F"/>
    <w:rsid w:val="00445E48"/>
    <w:rsid w:val="00446E75"/>
    <w:rsid w:val="00447622"/>
    <w:rsid w:val="00450509"/>
    <w:rsid w:val="0045073A"/>
    <w:rsid w:val="00452B86"/>
    <w:rsid w:val="00452BE5"/>
    <w:rsid w:val="00452C99"/>
    <w:rsid w:val="00453F95"/>
    <w:rsid w:val="0045493C"/>
    <w:rsid w:val="00455014"/>
    <w:rsid w:val="00456B87"/>
    <w:rsid w:val="00457BE5"/>
    <w:rsid w:val="00457C99"/>
    <w:rsid w:val="00462A08"/>
    <w:rsid w:val="004631E3"/>
    <w:rsid w:val="004632BA"/>
    <w:rsid w:val="004642CE"/>
    <w:rsid w:val="00470792"/>
    <w:rsid w:val="00471F6E"/>
    <w:rsid w:val="00472682"/>
    <w:rsid w:val="00473252"/>
    <w:rsid w:val="00473A2A"/>
    <w:rsid w:val="004748BE"/>
    <w:rsid w:val="0047580D"/>
    <w:rsid w:val="004765E0"/>
    <w:rsid w:val="004806F7"/>
    <w:rsid w:val="004812EA"/>
    <w:rsid w:val="0048148E"/>
    <w:rsid w:val="004832A3"/>
    <w:rsid w:val="00483BEA"/>
    <w:rsid w:val="00484F09"/>
    <w:rsid w:val="004866E2"/>
    <w:rsid w:val="004877CF"/>
    <w:rsid w:val="00487F5E"/>
    <w:rsid w:val="004933D7"/>
    <w:rsid w:val="00493E5D"/>
    <w:rsid w:val="00494933"/>
    <w:rsid w:val="00494D94"/>
    <w:rsid w:val="004957AA"/>
    <w:rsid w:val="0049629D"/>
    <w:rsid w:val="00496684"/>
    <w:rsid w:val="0049710B"/>
    <w:rsid w:val="00497D33"/>
    <w:rsid w:val="004A095A"/>
    <w:rsid w:val="004A12AC"/>
    <w:rsid w:val="004A1974"/>
    <w:rsid w:val="004A2B60"/>
    <w:rsid w:val="004A55DA"/>
    <w:rsid w:val="004A577A"/>
    <w:rsid w:val="004A6303"/>
    <w:rsid w:val="004B1089"/>
    <w:rsid w:val="004B1122"/>
    <w:rsid w:val="004B1357"/>
    <w:rsid w:val="004B15B3"/>
    <w:rsid w:val="004B3E51"/>
    <w:rsid w:val="004B41FA"/>
    <w:rsid w:val="004B592B"/>
    <w:rsid w:val="004B7211"/>
    <w:rsid w:val="004C02C2"/>
    <w:rsid w:val="004C35B9"/>
    <w:rsid w:val="004C38A7"/>
    <w:rsid w:val="004C3CA0"/>
    <w:rsid w:val="004C43C2"/>
    <w:rsid w:val="004C52E3"/>
    <w:rsid w:val="004C5C8A"/>
    <w:rsid w:val="004C5D2B"/>
    <w:rsid w:val="004C6C04"/>
    <w:rsid w:val="004C7BF8"/>
    <w:rsid w:val="004D1AD1"/>
    <w:rsid w:val="004D1DA2"/>
    <w:rsid w:val="004D1F68"/>
    <w:rsid w:val="004D209C"/>
    <w:rsid w:val="004D30EF"/>
    <w:rsid w:val="004D49F5"/>
    <w:rsid w:val="004D6448"/>
    <w:rsid w:val="004D6A6E"/>
    <w:rsid w:val="004D6E44"/>
    <w:rsid w:val="004D750A"/>
    <w:rsid w:val="004D7753"/>
    <w:rsid w:val="004E1177"/>
    <w:rsid w:val="004E14D0"/>
    <w:rsid w:val="004E171E"/>
    <w:rsid w:val="004E3036"/>
    <w:rsid w:val="004E344F"/>
    <w:rsid w:val="004E3735"/>
    <w:rsid w:val="004E45E9"/>
    <w:rsid w:val="004E48D0"/>
    <w:rsid w:val="004E537C"/>
    <w:rsid w:val="004E5A0C"/>
    <w:rsid w:val="004E7D13"/>
    <w:rsid w:val="004E7E55"/>
    <w:rsid w:val="004F18FF"/>
    <w:rsid w:val="004F37A6"/>
    <w:rsid w:val="004F5138"/>
    <w:rsid w:val="004F5213"/>
    <w:rsid w:val="004F5B57"/>
    <w:rsid w:val="004F6571"/>
    <w:rsid w:val="004F6602"/>
    <w:rsid w:val="004F6888"/>
    <w:rsid w:val="005001FA"/>
    <w:rsid w:val="00500889"/>
    <w:rsid w:val="00502973"/>
    <w:rsid w:val="00503879"/>
    <w:rsid w:val="00503B4A"/>
    <w:rsid w:val="0050463C"/>
    <w:rsid w:val="0050551B"/>
    <w:rsid w:val="00505C13"/>
    <w:rsid w:val="00506952"/>
    <w:rsid w:val="00506E4F"/>
    <w:rsid w:val="0051086F"/>
    <w:rsid w:val="00510E9C"/>
    <w:rsid w:val="00513DF7"/>
    <w:rsid w:val="00514AE6"/>
    <w:rsid w:val="0051510A"/>
    <w:rsid w:val="005152A0"/>
    <w:rsid w:val="005177FE"/>
    <w:rsid w:val="005216FE"/>
    <w:rsid w:val="00521E15"/>
    <w:rsid w:val="0052217A"/>
    <w:rsid w:val="00523534"/>
    <w:rsid w:val="0052355C"/>
    <w:rsid w:val="00525683"/>
    <w:rsid w:val="00525F7F"/>
    <w:rsid w:val="00527059"/>
    <w:rsid w:val="00527190"/>
    <w:rsid w:val="00527253"/>
    <w:rsid w:val="005308D4"/>
    <w:rsid w:val="00530F36"/>
    <w:rsid w:val="00531EAC"/>
    <w:rsid w:val="00532C58"/>
    <w:rsid w:val="0053475E"/>
    <w:rsid w:val="005347C1"/>
    <w:rsid w:val="005350F7"/>
    <w:rsid w:val="005351D6"/>
    <w:rsid w:val="0053608F"/>
    <w:rsid w:val="005361C8"/>
    <w:rsid w:val="00536522"/>
    <w:rsid w:val="005379A0"/>
    <w:rsid w:val="00540098"/>
    <w:rsid w:val="00540513"/>
    <w:rsid w:val="00541B0A"/>
    <w:rsid w:val="005430DE"/>
    <w:rsid w:val="005435B0"/>
    <w:rsid w:val="00544356"/>
    <w:rsid w:val="005452C0"/>
    <w:rsid w:val="005454D5"/>
    <w:rsid w:val="00546F85"/>
    <w:rsid w:val="00547423"/>
    <w:rsid w:val="00547B93"/>
    <w:rsid w:val="005501A1"/>
    <w:rsid w:val="005519C3"/>
    <w:rsid w:val="005538C5"/>
    <w:rsid w:val="0055409E"/>
    <w:rsid w:val="00554ABA"/>
    <w:rsid w:val="005553CF"/>
    <w:rsid w:val="0055729C"/>
    <w:rsid w:val="00557847"/>
    <w:rsid w:val="00557E7C"/>
    <w:rsid w:val="0056013C"/>
    <w:rsid w:val="00560F9D"/>
    <w:rsid w:val="00561D90"/>
    <w:rsid w:val="0056380F"/>
    <w:rsid w:val="00565546"/>
    <w:rsid w:val="005658CA"/>
    <w:rsid w:val="0056696F"/>
    <w:rsid w:val="005669BC"/>
    <w:rsid w:val="0057054F"/>
    <w:rsid w:val="005707FE"/>
    <w:rsid w:val="00570A20"/>
    <w:rsid w:val="00570C68"/>
    <w:rsid w:val="00573D4E"/>
    <w:rsid w:val="00573FC6"/>
    <w:rsid w:val="0057519D"/>
    <w:rsid w:val="005766FE"/>
    <w:rsid w:val="00576A15"/>
    <w:rsid w:val="00577C34"/>
    <w:rsid w:val="005802D3"/>
    <w:rsid w:val="00581909"/>
    <w:rsid w:val="00581B74"/>
    <w:rsid w:val="005825D9"/>
    <w:rsid w:val="00582D44"/>
    <w:rsid w:val="0058356C"/>
    <w:rsid w:val="00584B42"/>
    <w:rsid w:val="00585382"/>
    <w:rsid w:val="00585FFF"/>
    <w:rsid w:val="00586F7D"/>
    <w:rsid w:val="00591F05"/>
    <w:rsid w:val="005924B4"/>
    <w:rsid w:val="00593278"/>
    <w:rsid w:val="00593961"/>
    <w:rsid w:val="00593E4E"/>
    <w:rsid w:val="00596CEE"/>
    <w:rsid w:val="0059780A"/>
    <w:rsid w:val="005A05C8"/>
    <w:rsid w:val="005A06E1"/>
    <w:rsid w:val="005A084E"/>
    <w:rsid w:val="005A0E73"/>
    <w:rsid w:val="005A11E4"/>
    <w:rsid w:val="005A1DF4"/>
    <w:rsid w:val="005A2CFE"/>
    <w:rsid w:val="005A37A9"/>
    <w:rsid w:val="005A5210"/>
    <w:rsid w:val="005A56D8"/>
    <w:rsid w:val="005A5B8F"/>
    <w:rsid w:val="005A6C6E"/>
    <w:rsid w:val="005A7655"/>
    <w:rsid w:val="005A7F05"/>
    <w:rsid w:val="005B0F49"/>
    <w:rsid w:val="005B2267"/>
    <w:rsid w:val="005B2396"/>
    <w:rsid w:val="005B2CBA"/>
    <w:rsid w:val="005B3889"/>
    <w:rsid w:val="005B5E28"/>
    <w:rsid w:val="005B63EF"/>
    <w:rsid w:val="005B75D0"/>
    <w:rsid w:val="005C1CAD"/>
    <w:rsid w:val="005C349B"/>
    <w:rsid w:val="005C6915"/>
    <w:rsid w:val="005C6DBC"/>
    <w:rsid w:val="005D051F"/>
    <w:rsid w:val="005D08A3"/>
    <w:rsid w:val="005D1B0E"/>
    <w:rsid w:val="005D1B56"/>
    <w:rsid w:val="005D214C"/>
    <w:rsid w:val="005D31D1"/>
    <w:rsid w:val="005D46EA"/>
    <w:rsid w:val="005D4DB6"/>
    <w:rsid w:val="005D5CDB"/>
    <w:rsid w:val="005D61DB"/>
    <w:rsid w:val="005D718A"/>
    <w:rsid w:val="005D724D"/>
    <w:rsid w:val="005E10AE"/>
    <w:rsid w:val="005E1E08"/>
    <w:rsid w:val="005E1E45"/>
    <w:rsid w:val="005E32C6"/>
    <w:rsid w:val="005E37BB"/>
    <w:rsid w:val="005E3E25"/>
    <w:rsid w:val="005E4B0B"/>
    <w:rsid w:val="005E5CB9"/>
    <w:rsid w:val="005E60D5"/>
    <w:rsid w:val="005E6F1A"/>
    <w:rsid w:val="005E710E"/>
    <w:rsid w:val="005E71C2"/>
    <w:rsid w:val="005E7E65"/>
    <w:rsid w:val="005F372A"/>
    <w:rsid w:val="005F3851"/>
    <w:rsid w:val="005F4239"/>
    <w:rsid w:val="005F53BC"/>
    <w:rsid w:val="005F5D0D"/>
    <w:rsid w:val="005F633A"/>
    <w:rsid w:val="005F6381"/>
    <w:rsid w:val="005F69DC"/>
    <w:rsid w:val="005F77AF"/>
    <w:rsid w:val="005F7EB4"/>
    <w:rsid w:val="006004F9"/>
    <w:rsid w:val="006005BF"/>
    <w:rsid w:val="00600BAF"/>
    <w:rsid w:val="00601C03"/>
    <w:rsid w:val="00602407"/>
    <w:rsid w:val="00602B0F"/>
    <w:rsid w:val="00602E2E"/>
    <w:rsid w:val="00603844"/>
    <w:rsid w:val="00604185"/>
    <w:rsid w:val="00604195"/>
    <w:rsid w:val="006052E5"/>
    <w:rsid w:val="00605AFB"/>
    <w:rsid w:val="00605BB8"/>
    <w:rsid w:val="00606A99"/>
    <w:rsid w:val="006072F8"/>
    <w:rsid w:val="00607518"/>
    <w:rsid w:val="00607542"/>
    <w:rsid w:val="00607C32"/>
    <w:rsid w:val="006103F1"/>
    <w:rsid w:val="006105F8"/>
    <w:rsid w:val="006118F5"/>
    <w:rsid w:val="00611B26"/>
    <w:rsid w:val="00613541"/>
    <w:rsid w:val="00613D54"/>
    <w:rsid w:val="0061473A"/>
    <w:rsid w:val="00621992"/>
    <w:rsid w:val="00621D71"/>
    <w:rsid w:val="00621DD2"/>
    <w:rsid w:val="006240DA"/>
    <w:rsid w:val="00624BE0"/>
    <w:rsid w:val="00627E40"/>
    <w:rsid w:val="006302C5"/>
    <w:rsid w:val="00632A06"/>
    <w:rsid w:val="006334CB"/>
    <w:rsid w:val="006343DD"/>
    <w:rsid w:val="006345D7"/>
    <w:rsid w:val="00634EBE"/>
    <w:rsid w:val="0063571B"/>
    <w:rsid w:val="00637A54"/>
    <w:rsid w:val="00637BB5"/>
    <w:rsid w:val="006400ED"/>
    <w:rsid w:val="00640284"/>
    <w:rsid w:val="0064049E"/>
    <w:rsid w:val="00640BDF"/>
    <w:rsid w:val="006410D0"/>
    <w:rsid w:val="0064232B"/>
    <w:rsid w:val="00644323"/>
    <w:rsid w:val="00644335"/>
    <w:rsid w:val="00645390"/>
    <w:rsid w:val="00645FDF"/>
    <w:rsid w:val="006476C7"/>
    <w:rsid w:val="00647FA7"/>
    <w:rsid w:val="006502A9"/>
    <w:rsid w:val="00652CEB"/>
    <w:rsid w:val="00652DCD"/>
    <w:rsid w:val="00653E14"/>
    <w:rsid w:val="00654140"/>
    <w:rsid w:val="00654162"/>
    <w:rsid w:val="00654577"/>
    <w:rsid w:val="00654E21"/>
    <w:rsid w:val="00655332"/>
    <w:rsid w:val="00655480"/>
    <w:rsid w:val="00655984"/>
    <w:rsid w:val="00655C5B"/>
    <w:rsid w:val="00655CF0"/>
    <w:rsid w:val="006566DC"/>
    <w:rsid w:val="00656999"/>
    <w:rsid w:val="00656BB4"/>
    <w:rsid w:val="00656F8E"/>
    <w:rsid w:val="00657050"/>
    <w:rsid w:val="00657600"/>
    <w:rsid w:val="006578A9"/>
    <w:rsid w:val="006622ED"/>
    <w:rsid w:val="00662F9B"/>
    <w:rsid w:val="0066316C"/>
    <w:rsid w:val="0066344E"/>
    <w:rsid w:val="006637BD"/>
    <w:rsid w:val="00665058"/>
    <w:rsid w:val="0066599B"/>
    <w:rsid w:val="00666401"/>
    <w:rsid w:val="0066718F"/>
    <w:rsid w:val="0066796E"/>
    <w:rsid w:val="00667B08"/>
    <w:rsid w:val="00667D4C"/>
    <w:rsid w:val="00671016"/>
    <w:rsid w:val="006712CC"/>
    <w:rsid w:val="006714BD"/>
    <w:rsid w:val="00671706"/>
    <w:rsid w:val="00672A24"/>
    <w:rsid w:val="0067385F"/>
    <w:rsid w:val="006738B1"/>
    <w:rsid w:val="006748D5"/>
    <w:rsid w:val="00675B9D"/>
    <w:rsid w:val="0067691D"/>
    <w:rsid w:val="006778C2"/>
    <w:rsid w:val="00680D5F"/>
    <w:rsid w:val="0068126E"/>
    <w:rsid w:val="00681D52"/>
    <w:rsid w:val="00683C61"/>
    <w:rsid w:val="00685B7B"/>
    <w:rsid w:val="006907F9"/>
    <w:rsid w:val="00691B39"/>
    <w:rsid w:val="00692DE2"/>
    <w:rsid w:val="00695318"/>
    <w:rsid w:val="00695727"/>
    <w:rsid w:val="00696184"/>
    <w:rsid w:val="006A0725"/>
    <w:rsid w:val="006A1AE4"/>
    <w:rsid w:val="006A20A5"/>
    <w:rsid w:val="006A216F"/>
    <w:rsid w:val="006A51A3"/>
    <w:rsid w:val="006A6882"/>
    <w:rsid w:val="006A70BA"/>
    <w:rsid w:val="006A7138"/>
    <w:rsid w:val="006B006E"/>
    <w:rsid w:val="006B11AA"/>
    <w:rsid w:val="006B14F3"/>
    <w:rsid w:val="006B29EE"/>
    <w:rsid w:val="006B3C1D"/>
    <w:rsid w:val="006B5B56"/>
    <w:rsid w:val="006B6727"/>
    <w:rsid w:val="006B698B"/>
    <w:rsid w:val="006B6C90"/>
    <w:rsid w:val="006B6D46"/>
    <w:rsid w:val="006C2F1D"/>
    <w:rsid w:val="006C308D"/>
    <w:rsid w:val="006C34A1"/>
    <w:rsid w:val="006C34A3"/>
    <w:rsid w:val="006C5928"/>
    <w:rsid w:val="006C6848"/>
    <w:rsid w:val="006C7328"/>
    <w:rsid w:val="006D1B9C"/>
    <w:rsid w:val="006D1C5C"/>
    <w:rsid w:val="006D2F1B"/>
    <w:rsid w:val="006D2FF2"/>
    <w:rsid w:val="006D43A1"/>
    <w:rsid w:val="006D52C7"/>
    <w:rsid w:val="006D6167"/>
    <w:rsid w:val="006D6CF5"/>
    <w:rsid w:val="006E0266"/>
    <w:rsid w:val="006E15E8"/>
    <w:rsid w:val="006E340F"/>
    <w:rsid w:val="006E47DE"/>
    <w:rsid w:val="006E7DDA"/>
    <w:rsid w:val="006F0CC0"/>
    <w:rsid w:val="006F26B3"/>
    <w:rsid w:val="006F26F7"/>
    <w:rsid w:val="006F45EB"/>
    <w:rsid w:val="006F7DAD"/>
    <w:rsid w:val="00700499"/>
    <w:rsid w:val="00700E44"/>
    <w:rsid w:val="007018E2"/>
    <w:rsid w:val="00701A2C"/>
    <w:rsid w:val="00701B5D"/>
    <w:rsid w:val="00702965"/>
    <w:rsid w:val="00702A66"/>
    <w:rsid w:val="00704195"/>
    <w:rsid w:val="00704A5F"/>
    <w:rsid w:val="00704BC1"/>
    <w:rsid w:val="00704E05"/>
    <w:rsid w:val="00707312"/>
    <w:rsid w:val="00707CBB"/>
    <w:rsid w:val="007110C0"/>
    <w:rsid w:val="00711B4E"/>
    <w:rsid w:val="007124D7"/>
    <w:rsid w:val="007126E8"/>
    <w:rsid w:val="007128E8"/>
    <w:rsid w:val="007153BA"/>
    <w:rsid w:val="00715810"/>
    <w:rsid w:val="0071589B"/>
    <w:rsid w:val="0071607D"/>
    <w:rsid w:val="007167A6"/>
    <w:rsid w:val="00716984"/>
    <w:rsid w:val="00716CD5"/>
    <w:rsid w:val="00717674"/>
    <w:rsid w:val="0071778B"/>
    <w:rsid w:val="00717CCC"/>
    <w:rsid w:val="007203B8"/>
    <w:rsid w:val="007209C4"/>
    <w:rsid w:val="00721C44"/>
    <w:rsid w:val="0072279E"/>
    <w:rsid w:val="007228DD"/>
    <w:rsid w:val="007253BD"/>
    <w:rsid w:val="00725B69"/>
    <w:rsid w:val="00725DB7"/>
    <w:rsid w:val="007269CB"/>
    <w:rsid w:val="00730C83"/>
    <w:rsid w:val="00731527"/>
    <w:rsid w:val="007315A4"/>
    <w:rsid w:val="00733477"/>
    <w:rsid w:val="00734453"/>
    <w:rsid w:val="00734A5B"/>
    <w:rsid w:val="00734FE6"/>
    <w:rsid w:val="007353BB"/>
    <w:rsid w:val="00736700"/>
    <w:rsid w:val="00736A57"/>
    <w:rsid w:val="00740190"/>
    <w:rsid w:val="0074208A"/>
    <w:rsid w:val="00743885"/>
    <w:rsid w:val="00746ABF"/>
    <w:rsid w:val="007475C6"/>
    <w:rsid w:val="00747BBA"/>
    <w:rsid w:val="00747F48"/>
    <w:rsid w:val="00752195"/>
    <w:rsid w:val="007533EB"/>
    <w:rsid w:val="0075355D"/>
    <w:rsid w:val="00753606"/>
    <w:rsid w:val="00756D20"/>
    <w:rsid w:val="007570E2"/>
    <w:rsid w:val="00757ABB"/>
    <w:rsid w:val="007607E3"/>
    <w:rsid w:val="00761C44"/>
    <w:rsid w:val="00761C95"/>
    <w:rsid w:val="00762C06"/>
    <w:rsid w:val="0076461A"/>
    <w:rsid w:val="00764B25"/>
    <w:rsid w:val="00765ECA"/>
    <w:rsid w:val="00766543"/>
    <w:rsid w:val="00767248"/>
    <w:rsid w:val="00767444"/>
    <w:rsid w:val="007677FB"/>
    <w:rsid w:val="007701A2"/>
    <w:rsid w:val="00770601"/>
    <w:rsid w:val="00772898"/>
    <w:rsid w:val="0077419D"/>
    <w:rsid w:val="00774E1A"/>
    <w:rsid w:val="00776606"/>
    <w:rsid w:val="00776A1B"/>
    <w:rsid w:val="00780387"/>
    <w:rsid w:val="0078097A"/>
    <w:rsid w:val="007826D2"/>
    <w:rsid w:val="00785245"/>
    <w:rsid w:val="0078552E"/>
    <w:rsid w:val="007865C5"/>
    <w:rsid w:val="00786E91"/>
    <w:rsid w:val="007876BC"/>
    <w:rsid w:val="00787939"/>
    <w:rsid w:val="00790DFD"/>
    <w:rsid w:val="00791494"/>
    <w:rsid w:val="007915C0"/>
    <w:rsid w:val="00791E15"/>
    <w:rsid w:val="00791F64"/>
    <w:rsid w:val="00794296"/>
    <w:rsid w:val="00794534"/>
    <w:rsid w:val="00794880"/>
    <w:rsid w:val="00795CCF"/>
    <w:rsid w:val="00796EAA"/>
    <w:rsid w:val="007973AE"/>
    <w:rsid w:val="007A03E5"/>
    <w:rsid w:val="007A0403"/>
    <w:rsid w:val="007A051E"/>
    <w:rsid w:val="007A08D5"/>
    <w:rsid w:val="007A090F"/>
    <w:rsid w:val="007A0E74"/>
    <w:rsid w:val="007A11E2"/>
    <w:rsid w:val="007A3AE3"/>
    <w:rsid w:val="007A40E0"/>
    <w:rsid w:val="007A42C9"/>
    <w:rsid w:val="007A5CB8"/>
    <w:rsid w:val="007A5DBD"/>
    <w:rsid w:val="007A6DAC"/>
    <w:rsid w:val="007A7872"/>
    <w:rsid w:val="007B03D9"/>
    <w:rsid w:val="007B04DE"/>
    <w:rsid w:val="007B10FA"/>
    <w:rsid w:val="007B27AF"/>
    <w:rsid w:val="007B3093"/>
    <w:rsid w:val="007B447E"/>
    <w:rsid w:val="007B4A91"/>
    <w:rsid w:val="007B4B43"/>
    <w:rsid w:val="007B508E"/>
    <w:rsid w:val="007B5862"/>
    <w:rsid w:val="007B58D9"/>
    <w:rsid w:val="007B69F2"/>
    <w:rsid w:val="007B748F"/>
    <w:rsid w:val="007B78B1"/>
    <w:rsid w:val="007C0A42"/>
    <w:rsid w:val="007C21BB"/>
    <w:rsid w:val="007C2509"/>
    <w:rsid w:val="007C3044"/>
    <w:rsid w:val="007C3834"/>
    <w:rsid w:val="007C4274"/>
    <w:rsid w:val="007C4D10"/>
    <w:rsid w:val="007C4FBF"/>
    <w:rsid w:val="007C67C9"/>
    <w:rsid w:val="007C6B46"/>
    <w:rsid w:val="007C7046"/>
    <w:rsid w:val="007C7085"/>
    <w:rsid w:val="007C7510"/>
    <w:rsid w:val="007D022B"/>
    <w:rsid w:val="007D1191"/>
    <w:rsid w:val="007D1A73"/>
    <w:rsid w:val="007D1C75"/>
    <w:rsid w:val="007D2708"/>
    <w:rsid w:val="007D285A"/>
    <w:rsid w:val="007D287A"/>
    <w:rsid w:val="007D3704"/>
    <w:rsid w:val="007D38ED"/>
    <w:rsid w:val="007D395E"/>
    <w:rsid w:val="007D3D5C"/>
    <w:rsid w:val="007D5250"/>
    <w:rsid w:val="007D5DE4"/>
    <w:rsid w:val="007D5F2F"/>
    <w:rsid w:val="007D7BF6"/>
    <w:rsid w:val="007E0BFA"/>
    <w:rsid w:val="007E0D8A"/>
    <w:rsid w:val="007E1402"/>
    <w:rsid w:val="007E322A"/>
    <w:rsid w:val="007E3346"/>
    <w:rsid w:val="007E3E72"/>
    <w:rsid w:val="007E57B7"/>
    <w:rsid w:val="007E5FFC"/>
    <w:rsid w:val="007E6766"/>
    <w:rsid w:val="007F0ED3"/>
    <w:rsid w:val="007F1627"/>
    <w:rsid w:val="007F1643"/>
    <w:rsid w:val="007F1991"/>
    <w:rsid w:val="007F1AA1"/>
    <w:rsid w:val="007F1CB5"/>
    <w:rsid w:val="007F353D"/>
    <w:rsid w:val="007F36B5"/>
    <w:rsid w:val="007F3F71"/>
    <w:rsid w:val="007F40D8"/>
    <w:rsid w:val="007F5388"/>
    <w:rsid w:val="007F6D32"/>
    <w:rsid w:val="00800010"/>
    <w:rsid w:val="008004AA"/>
    <w:rsid w:val="0080116B"/>
    <w:rsid w:val="00802634"/>
    <w:rsid w:val="00802E25"/>
    <w:rsid w:val="00803CD4"/>
    <w:rsid w:val="008051B1"/>
    <w:rsid w:val="00805662"/>
    <w:rsid w:val="00806051"/>
    <w:rsid w:val="008062CB"/>
    <w:rsid w:val="0080641B"/>
    <w:rsid w:val="00807545"/>
    <w:rsid w:val="00807A08"/>
    <w:rsid w:val="008121F5"/>
    <w:rsid w:val="00812396"/>
    <w:rsid w:val="00812FC0"/>
    <w:rsid w:val="00813608"/>
    <w:rsid w:val="0081432D"/>
    <w:rsid w:val="00814754"/>
    <w:rsid w:val="0081482A"/>
    <w:rsid w:val="00815452"/>
    <w:rsid w:val="008167B6"/>
    <w:rsid w:val="00816A8F"/>
    <w:rsid w:val="008170BD"/>
    <w:rsid w:val="008170EF"/>
    <w:rsid w:val="00817C46"/>
    <w:rsid w:val="00820245"/>
    <w:rsid w:val="00821FD9"/>
    <w:rsid w:val="00822424"/>
    <w:rsid w:val="0082254B"/>
    <w:rsid w:val="00822738"/>
    <w:rsid w:val="00823AE6"/>
    <w:rsid w:val="00824313"/>
    <w:rsid w:val="00824EF3"/>
    <w:rsid w:val="00825240"/>
    <w:rsid w:val="008254B5"/>
    <w:rsid w:val="008270EA"/>
    <w:rsid w:val="00827D90"/>
    <w:rsid w:val="00832178"/>
    <w:rsid w:val="008353B6"/>
    <w:rsid w:val="00835D51"/>
    <w:rsid w:val="008361C9"/>
    <w:rsid w:val="0083651E"/>
    <w:rsid w:val="00837217"/>
    <w:rsid w:val="00840358"/>
    <w:rsid w:val="008403F0"/>
    <w:rsid w:val="00840926"/>
    <w:rsid w:val="00842E51"/>
    <w:rsid w:val="008439E0"/>
    <w:rsid w:val="0084421D"/>
    <w:rsid w:val="00844AE2"/>
    <w:rsid w:val="00845600"/>
    <w:rsid w:val="008464D6"/>
    <w:rsid w:val="00846762"/>
    <w:rsid w:val="00846A10"/>
    <w:rsid w:val="008476B7"/>
    <w:rsid w:val="008508E2"/>
    <w:rsid w:val="00851299"/>
    <w:rsid w:val="00853501"/>
    <w:rsid w:val="0085408E"/>
    <w:rsid w:val="008544DF"/>
    <w:rsid w:val="008556DF"/>
    <w:rsid w:val="0085643F"/>
    <w:rsid w:val="00857FAE"/>
    <w:rsid w:val="00861FE1"/>
    <w:rsid w:val="008622E6"/>
    <w:rsid w:val="0086237E"/>
    <w:rsid w:val="00862F9C"/>
    <w:rsid w:val="008634B8"/>
    <w:rsid w:val="0086395E"/>
    <w:rsid w:val="00864144"/>
    <w:rsid w:val="00864ADA"/>
    <w:rsid w:val="008653D3"/>
    <w:rsid w:val="008664E5"/>
    <w:rsid w:val="0086654A"/>
    <w:rsid w:val="008666EB"/>
    <w:rsid w:val="00866708"/>
    <w:rsid w:val="00866ACE"/>
    <w:rsid w:val="00866B3F"/>
    <w:rsid w:val="008713A8"/>
    <w:rsid w:val="00871C90"/>
    <w:rsid w:val="00872758"/>
    <w:rsid w:val="008729A4"/>
    <w:rsid w:val="0087358A"/>
    <w:rsid w:val="008737D9"/>
    <w:rsid w:val="00875542"/>
    <w:rsid w:val="00876908"/>
    <w:rsid w:val="0088095B"/>
    <w:rsid w:val="00882582"/>
    <w:rsid w:val="0088343D"/>
    <w:rsid w:val="00883A7A"/>
    <w:rsid w:val="00883E97"/>
    <w:rsid w:val="00884973"/>
    <w:rsid w:val="008863F8"/>
    <w:rsid w:val="0088646F"/>
    <w:rsid w:val="0088792B"/>
    <w:rsid w:val="00887DDA"/>
    <w:rsid w:val="00890FCE"/>
    <w:rsid w:val="00891EBC"/>
    <w:rsid w:val="008957E2"/>
    <w:rsid w:val="00896857"/>
    <w:rsid w:val="008969DC"/>
    <w:rsid w:val="00896C49"/>
    <w:rsid w:val="0089733D"/>
    <w:rsid w:val="008974FD"/>
    <w:rsid w:val="008979C2"/>
    <w:rsid w:val="008A0080"/>
    <w:rsid w:val="008A0733"/>
    <w:rsid w:val="008A2347"/>
    <w:rsid w:val="008A268B"/>
    <w:rsid w:val="008A2C09"/>
    <w:rsid w:val="008A3918"/>
    <w:rsid w:val="008A51AB"/>
    <w:rsid w:val="008A52B6"/>
    <w:rsid w:val="008A55FB"/>
    <w:rsid w:val="008A5F88"/>
    <w:rsid w:val="008A71B4"/>
    <w:rsid w:val="008B0136"/>
    <w:rsid w:val="008B023F"/>
    <w:rsid w:val="008B1FDF"/>
    <w:rsid w:val="008B2A54"/>
    <w:rsid w:val="008B57DE"/>
    <w:rsid w:val="008B71BC"/>
    <w:rsid w:val="008C0770"/>
    <w:rsid w:val="008C2D06"/>
    <w:rsid w:val="008C2EFE"/>
    <w:rsid w:val="008C2FBF"/>
    <w:rsid w:val="008C716C"/>
    <w:rsid w:val="008C72FE"/>
    <w:rsid w:val="008C7904"/>
    <w:rsid w:val="008D0622"/>
    <w:rsid w:val="008D42E7"/>
    <w:rsid w:val="008D5433"/>
    <w:rsid w:val="008D57BE"/>
    <w:rsid w:val="008D5842"/>
    <w:rsid w:val="008D6567"/>
    <w:rsid w:val="008D69A1"/>
    <w:rsid w:val="008E0722"/>
    <w:rsid w:val="008E0D51"/>
    <w:rsid w:val="008E1C81"/>
    <w:rsid w:val="008E1D06"/>
    <w:rsid w:val="008E2756"/>
    <w:rsid w:val="008E33F7"/>
    <w:rsid w:val="008E3D5C"/>
    <w:rsid w:val="008E5478"/>
    <w:rsid w:val="008E58E4"/>
    <w:rsid w:val="008E5A0D"/>
    <w:rsid w:val="008E5AA0"/>
    <w:rsid w:val="008E7080"/>
    <w:rsid w:val="008E7793"/>
    <w:rsid w:val="008F1153"/>
    <w:rsid w:val="008F1619"/>
    <w:rsid w:val="008F1AE4"/>
    <w:rsid w:val="008F230D"/>
    <w:rsid w:val="008F2473"/>
    <w:rsid w:val="008F28FD"/>
    <w:rsid w:val="008F3FE5"/>
    <w:rsid w:val="008F4A06"/>
    <w:rsid w:val="008F5473"/>
    <w:rsid w:val="008F55E8"/>
    <w:rsid w:val="008F6F2E"/>
    <w:rsid w:val="008F744F"/>
    <w:rsid w:val="00900F12"/>
    <w:rsid w:val="00901075"/>
    <w:rsid w:val="00901C40"/>
    <w:rsid w:val="009033C8"/>
    <w:rsid w:val="00903E31"/>
    <w:rsid w:val="00905298"/>
    <w:rsid w:val="009055C3"/>
    <w:rsid w:val="00905862"/>
    <w:rsid w:val="0090599E"/>
    <w:rsid w:val="00905D65"/>
    <w:rsid w:val="0090693F"/>
    <w:rsid w:val="00906AD7"/>
    <w:rsid w:val="0091013D"/>
    <w:rsid w:val="00913431"/>
    <w:rsid w:val="00913AF7"/>
    <w:rsid w:val="00913CBC"/>
    <w:rsid w:val="00915BA3"/>
    <w:rsid w:val="00915D91"/>
    <w:rsid w:val="009161C2"/>
    <w:rsid w:val="00920BB1"/>
    <w:rsid w:val="009239B6"/>
    <w:rsid w:val="009242CC"/>
    <w:rsid w:val="00924322"/>
    <w:rsid w:val="00924662"/>
    <w:rsid w:val="009246AB"/>
    <w:rsid w:val="00924E43"/>
    <w:rsid w:val="00925316"/>
    <w:rsid w:val="00926579"/>
    <w:rsid w:val="00926AD9"/>
    <w:rsid w:val="00927AC2"/>
    <w:rsid w:val="00927B98"/>
    <w:rsid w:val="00927C14"/>
    <w:rsid w:val="00930BEA"/>
    <w:rsid w:val="0093115E"/>
    <w:rsid w:val="0093214C"/>
    <w:rsid w:val="009323C0"/>
    <w:rsid w:val="0093282C"/>
    <w:rsid w:val="00932D12"/>
    <w:rsid w:val="0093318A"/>
    <w:rsid w:val="009353E0"/>
    <w:rsid w:val="00935B9A"/>
    <w:rsid w:val="00936E89"/>
    <w:rsid w:val="00940E69"/>
    <w:rsid w:val="009413EC"/>
    <w:rsid w:val="009415DF"/>
    <w:rsid w:val="00942230"/>
    <w:rsid w:val="0094356F"/>
    <w:rsid w:val="00943E8F"/>
    <w:rsid w:val="0094407B"/>
    <w:rsid w:val="00944C43"/>
    <w:rsid w:val="00945778"/>
    <w:rsid w:val="00947A7E"/>
    <w:rsid w:val="00953CF5"/>
    <w:rsid w:val="00954984"/>
    <w:rsid w:val="00954DC8"/>
    <w:rsid w:val="00955063"/>
    <w:rsid w:val="009554E5"/>
    <w:rsid w:val="00961164"/>
    <w:rsid w:val="00961780"/>
    <w:rsid w:val="00962058"/>
    <w:rsid w:val="0096218C"/>
    <w:rsid w:val="00962BA5"/>
    <w:rsid w:val="0096365C"/>
    <w:rsid w:val="00964FC5"/>
    <w:rsid w:val="00965794"/>
    <w:rsid w:val="00965913"/>
    <w:rsid w:val="00965A2B"/>
    <w:rsid w:val="00965C00"/>
    <w:rsid w:val="00967243"/>
    <w:rsid w:val="00967E37"/>
    <w:rsid w:val="00971A54"/>
    <w:rsid w:val="009729B4"/>
    <w:rsid w:val="00974C99"/>
    <w:rsid w:val="0097519E"/>
    <w:rsid w:val="009756A8"/>
    <w:rsid w:val="009758EE"/>
    <w:rsid w:val="00976133"/>
    <w:rsid w:val="00976996"/>
    <w:rsid w:val="009803F9"/>
    <w:rsid w:val="00980F29"/>
    <w:rsid w:val="00981EAC"/>
    <w:rsid w:val="00983A5F"/>
    <w:rsid w:val="00984B4E"/>
    <w:rsid w:val="00984DE2"/>
    <w:rsid w:val="00985411"/>
    <w:rsid w:val="00985CAC"/>
    <w:rsid w:val="0098717B"/>
    <w:rsid w:val="00987D40"/>
    <w:rsid w:val="00992B92"/>
    <w:rsid w:val="009966CF"/>
    <w:rsid w:val="009967E9"/>
    <w:rsid w:val="0099709C"/>
    <w:rsid w:val="0099727A"/>
    <w:rsid w:val="009974BB"/>
    <w:rsid w:val="00997620"/>
    <w:rsid w:val="00997E69"/>
    <w:rsid w:val="009A0B60"/>
    <w:rsid w:val="009A0D8F"/>
    <w:rsid w:val="009A1B3C"/>
    <w:rsid w:val="009A238C"/>
    <w:rsid w:val="009A40F6"/>
    <w:rsid w:val="009A4348"/>
    <w:rsid w:val="009A58CE"/>
    <w:rsid w:val="009A5D80"/>
    <w:rsid w:val="009A6046"/>
    <w:rsid w:val="009A66D1"/>
    <w:rsid w:val="009A67DD"/>
    <w:rsid w:val="009A69F1"/>
    <w:rsid w:val="009B0D04"/>
    <w:rsid w:val="009B0FE5"/>
    <w:rsid w:val="009B10FE"/>
    <w:rsid w:val="009B2945"/>
    <w:rsid w:val="009B2AAD"/>
    <w:rsid w:val="009B45EB"/>
    <w:rsid w:val="009B47E8"/>
    <w:rsid w:val="009B4D76"/>
    <w:rsid w:val="009C0DC4"/>
    <w:rsid w:val="009C17B0"/>
    <w:rsid w:val="009C2180"/>
    <w:rsid w:val="009C28F1"/>
    <w:rsid w:val="009C5348"/>
    <w:rsid w:val="009C5B2C"/>
    <w:rsid w:val="009C698E"/>
    <w:rsid w:val="009D29DB"/>
    <w:rsid w:val="009D3EC9"/>
    <w:rsid w:val="009D3EF7"/>
    <w:rsid w:val="009D51A3"/>
    <w:rsid w:val="009D5533"/>
    <w:rsid w:val="009D7954"/>
    <w:rsid w:val="009E07CE"/>
    <w:rsid w:val="009E0CDA"/>
    <w:rsid w:val="009E146F"/>
    <w:rsid w:val="009E1C96"/>
    <w:rsid w:val="009E2CAA"/>
    <w:rsid w:val="009E2E6C"/>
    <w:rsid w:val="009E2EE7"/>
    <w:rsid w:val="009E3685"/>
    <w:rsid w:val="009E3B96"/>
    <w:rsid w:val="009E5482"/>
    <w:rsid w:val="009E54BD"/>
    <w:rsid w:val="009E56EA"/>
    <w:rsid w:val="009E5B5D"/>
    <w:rsid w:val="009E647E"/>
    <w:rsid w:val="009E789E"/>
    <w:rsid w:val="009E798B"/>
    <w:rsid w:val="009F0BF9"/>
    <w:rsid w:val="009F100A"/>
    <w:rsid w:val="009F2834"/>
    <w:rsid w:val="009F2E6A"/>
    <w:rsid w:val="009F3F2C"/>
    <w:rsid w:val="009F7984"/>
    <w:rsid w:val="00A00777"/>
    <w:rsid w:val="00A017CE"/>
    <w:rsid w:val="00A018AD"/>
    <w:rsid w:val="00A0199A"/>
    <w:rsid w:val="00A02446"/>
    <w:rsid w:val="00A02D86"/>
    <w:rsid w:val="00A03A7D"/>
    <w:rsid w:val="00A03B94"/>
    <w:rsid w:val="00A03DD7"/>
    <w:rsid w:val="00A049CA"/>
    <w:rsid w:val="00A052F6"/>
    <w:rsid w:val="00A0543B"/>
    <w:rsid w:val="00A05E44"/>
    <w:rsid w:val="00A06206"/>
    <w:rsid w:val="00A06472"/>
    <w:rsid w:val="00A101F6"/>
    <w:rsid w:val="00A10891"/>
    <w:rsid w:val="00A10CCD"/>
    <w:rsid w:val="00A11A24"/>
    <w:rsid w:val="00A1253D"/>
    <w:rsid w:val="00A12E29"/>
    <w:rsid w:val="00A1307B"/>
    <w:rsid w:val="00A14A46"/>
    <w:rsid w:val="00A14E50"/>
    <w:rsid w:val="00A161AB"/>
    <w:rsid w:val="00A20A14"/>
    <w:rsid w:val="00A23033"/>
    <w:rsid w:val="00A2354D"/>
    <w:rsid w:val="00A24D6D"/>
    <w:rsid w:val="00A2565B"/>
    <w:rsid w:val="00A25727"/>
    <w:rsid w:val="00A26195"/>
    <w:rsid w:val="00A262AE"/>
    <w:rsid w:val="00A26AFB"/>
    <w:rsid w:val="00A3060A"/>
    <w:rsid w:val="00A30A35"/>
    <w:rsid w:val="00A322D7"/>
    <w:rsid w:val="00A32560"/>
    <w:rsid w:val="00A32C2A"/>
    <w:rsid w:val="00A33278"/>
    <w:rsid w:val="00A362AA"/>
    <w:rsid w:val="00A36786"/>
    <w:rsid w:val="00A40743"/>
    <w:rsid w:val="00A41D4F"/>
    <w:rsid w:val="00A437AC"/>
    <w:rsid w:val="00A44982"/>
    <w:rsid w:val="00A44B7A"/>
    <w:rsid w:val="00A44CE2"/>
    <w:rsid w:val="00A45749"/>
    <w:rsid w:val="00A45A3F"/>
    <w:rsid w:val="00A464C4"/>
    <w:rsid w:val="00A467AC"/>
    <w:rsid w:val="00A536BF"/>
    <w:rsid w:val="00A54D6D"/>
    <w:rsid w:val="00A54DF7"/>
    <w:rsid w:val="00A55EE6"/>
    <w:rsid w:val="00A56698"/>
    <w:rsid w:val="00A5735E"/>
    <w:rsid w:val="00A57D7D"/>
    <w:rsid w:val="00A61CC5"/>
    <w:rsid w:val="00A621B3"/>
    <w:rsid w:val="00A624FD"/>
    <w:rsid w:val="00A627E6"/>
    <w:rsid w:val="00A652EB"/>
    <w:rsid w:val="00A665D9"/>
    <w:rsid w:val="00A66EF2"/>
    <w:rsid w:val="00A67290"/>
    <w:rsid w:val="00A67A83"/>
    <w:rsid w:val="00A7103B"/>
    <w:rsid w:val="00A713A9"/>
    <w:rsid w:val="00A716AC"/>
    <w:rsid w:val="00A72D46"/>
    <w:rsid w:val="00A72E93"/>
    <w:rsid w:val="00A72F24"/>
    <w:rsid w:val="00A761E4"/>
    <w:rsid w:val="00A76D76"/>
    <w:rsid w:val="00A76DFF"/>
    <w:rsid w:val="00A77BB4"/>
    <w:rsid w:val="00A82356"/>
    <w:rsid w:val="00A83CCB"/>
    <w:rsid w:val="00A84308"/>
    <w:rsid w:val="00A8480D"/>
    <w:rsid w:val="00A851D6"/>
    <w:rsid w:val="00A852FA"/>
    <w:rsid w:val="00A86103"/>
    <w:rsid w:val="00A871C9"/>
    <w:rsid w:val="00A8773A"/>
    <w:rsid w:val="00A92090"/>
    <w:rsid w:val="00A94325"/>
    <w:rsid w:val="00A94516"/>
    <w:rsid w:val="00A949B3"/>
    <w:rsid w:val="00A96AFC"/>
    <w:rsid w:val="00A97F2D"/>
    <w:rsid w:val="00A97FE6"/>
    <w:rsid w:val="00AA144B"/>
    <w:rsid w:val="00AA25DB"/>
    <w:rsid w:val="00AA42D6"/>
    <w:rsid w:val="00AA4B5F"/>
    <w:rsid w:val="00AA6114"/>
    <w:rsid w:val="00AA667E"/>
    <w:rsid w:val="00AA6BF9"/>
    <w:rsid w:val="00AA77A0"/>
    <w:rsid w:val="00AB0353"/>
    <w:rsid w:val="00AB0409"/>
    <w:rsid w:val="00AB2CC6"/>
    <w:rsid w:val="00AB3119"/>
    <w:rsid w:val="00AB3B1F"/>
    <w:rsid w:val="00AB536E"/>
    <w:rsid w:val="00AB581E"/>
    <w:rsid w:val="00AB5AB7"/>
    <w:rsid w:val="00AB5BAF"/>
    <w:rsid w:val="00AB5C30"/>
    <w:rsid w:val="00AB64AB"/>
    <w:rsid w:val="00AB7AAE"/>
    <w:rsid w:val="00AB7AD4"/>
    <w:rsid w:val="00AB7D6E"/>
    <w:rsid w:val="00AC2029"/>
    <w:rsid w:val="00AC21C0"/>
    <w:rsid w:val="00AC267D"/>
    <w:rsid w:val="00AC3499"/>
    <w:rsid w:val="00AC34B2"/>
    <w:rsid w:val="00AC35D3"/>
    <w:rsid w:val="00AC47A8"/>
    <w:rsid w:val="00AC4AA7"/>
    <w:rsid w:val="00AC4B1D"/>
    <w:rsid w:val="00AC52CD"/>
    <w:rsid w:val="00AC7978"/>
    <w:rsid w:val="00AD0B9C"/>
    <w:rsid w:val="00AD0D00"/>
    <w:rsid w:val="00AD0E83"/>
    <w:rsid w:val="00AD183C"/>
    <w:rsid w:val="00AD2019"/>
    <w:rsid w:val="00AD25BA"/>
    <w:rsid w:val="00AD33B3"/>
    <w:rsid w:val="00AD3402"/>
    <w:rsid w:val="00AD4319"/>
    <w:rsid w:val="00AD63D2"/>
    <w:rsid w:val="00AD7230"/>
    <w:rsid w:val="00AD7274"/>
    <w:rsid w:val="00AD7F4E"/>
    <w:rsid w:val="00AE0F7D"/>
    <w:rsid w:val="00AE1780"/>
    <w:rsid w:val="00AE17C9"/>
    <w:rsid w:val="00AE1E6D"/>
    <w:rsid w:val="00AE1F0A"/>
    <w:rsid w:val="00AE2890"/>
    <w:rsid w:val="00AE2E14"/>
    <w:rsid w:val="00AE3404"/>
    <w:rsid w:val="00AE3658"/>
    <w:rsid w:val="00AE384F"/>
    <w:rsid w:val="00AE3DB3"/>
    <w:rsid w:val="00AE3E67"/>
    <w:rsid w:val="00AE5388"/>
    <w:rsid w:val="00AE7C44"/>
    <w:rsid w:val="00AF190C"/>
    <w:rsid w:val="00AF211D"/>
    <w:rsid w:val="00AF2424"/>
    <w:rsid w:val="00AF2D32"/>
    <w:rsid w:val="00AF3272"/>
    <w:rsid w:val="00AF3C34"/>
    <w:rsid w:val="00AF4043"/>
    <w:rsid w:val="00AF49FE"/>
    <w:rsid w:val="00AF5B11"/>
    <w:rsid w:val="00AF7153"/>
    <w:rsid w:val="00AF717D"/>
    <w:rsid w:val="00B010E5"/>
    <w:rsid w:val="00B0122B"/>
    <w:rsid w:val="00B01862"/>
    <w:rsid w:val="00B01B24"/>
    <w:rsid w:val="00B0280D"/>
    <w:rsid w:val="00B02B61"/>
    <w:rsid w:val="00B03213"/>
    <w:rsid w:val="00B0490E"/>
    <w:rsid w:val="00B06BB8"/>
    <w:rsid w:val="00B0782C"/>
    <w:rsid w:val="00B104D6"/>
    <w:rsid w:val="00B106EC"/>
    <w:rsid w:val="00B115A6"/>
    <w:rsid w:val="00B1272D"/>
    <w:rsid w:val="00B1295C"/>
    <w:rsid w:val="00B12D88"/>
    <w:rsid w:val="00B1306E"/>
    <w:rsid w:val="00B13810"/>
    <w:rsid w:val="00B14F8B"/>
    <w:rsid w:val="00B172AB"/>
    <w:rsid w:val="00B20864"/>
    <w:rsid w:val="00B21757"/>
    <w:rsid w:val="00B21787"/>
    <w:rsid w:val="00B21EF7"/>
    <w:rsid w:val="00B2219E"/>
    <w:rsid w:val="00B233AB"/>
    <w:rsid w:val="00B24234"/>
    <w:rsid w:val="00B311F9"/>
    <w:rsid w:val="00B3399D"/>
    <w:rsid w:val="00B34720"/>
    <w:rsid w:val="00B36D89"/>
    <w:rsid w:val="00B36F4A"/>
    <w:rsid w:val="00B3795D"/>
    <w:rsid w:val="00B37BEC"/>
    <w:rsid w:val="00B4204B"/>
    <w:rsid w:val="00B43368"/>
    <w:rsid w:val="00B44B76"/>
    <w:rsid w:val="00B45302"/>
    <w:rsid w:val="00B4679E"/>
    <w:rsid w:val="00B469BE"/>
    <w:rsid w:val="00B47D3F"/>
    <w:rsid w:val="00B511CF"/>
    <w:rsid w:val="00B5124A"/>
    <w:rsid w:val="00B51395"/>
    <w:rsid w:val="00B52552"/>
    <w:rsid w:val="00B52579"/>
    <w:rsid w:val="00B53BA4"/>
    <w:rsid w:val="00B549B2"/>
    <w:rsid w:val="00B54B38"/>
    <w:rsid w:val="00B54ED4"/>
    <w:rsid w:val="00B560DB"/>
    <w:rsid w:val="00B57047"/>
    <w:rsid w:val="00B57C76"/>
    <w:rsid w:val="00B57CC9"/>
    <w:rsid w:val="00B57E94"/>
    <w:rsid w:val="00B60B86"/>
    <w:rsid w:val="00B60D51"/>
    <w:rsid w:val="00B610E7"/>
    <w:rsid w:val="00B615CF"/>
    <w:rsid w:val="00B616BA"/>
    <w:rsid w:val="00B62144"/>
    <w:rsid w:val="00B62478"/>
    <w:rsid w:val="00B633AB"/>
    <w:rsid w:val="00B63613"/>
    <w:rsid w:val="00B644AA"/>
    <w:rsid w:val="00B6545F"/>
    <w:rsid w:val="00B6612C"/>
    <w:rsid w:val="00B6766E"/>
    <w:rsid w:val="00B67929"/>
    <w:rsid w:val="00B70575"/>
    <w:rsid w:val="00B707F2"/>
    <w:rsid w:val="00B70D53"/>
    <w:rsid w:val="00B7107A"/>
    <w:rsid w:val="00B71BCF"/>
    <w:rsid w:val="00B72AC7"/>
    <w:rsid w:val="00B73335"/>
    <w:rsid w:val="00B73BF9"/>
    <w:rsid w:val="00B74359"/>
    <w:rsid w:val="00B744EC"/>
    <w:rsid w:val="00B76A58"/>
    <w:rsid w:val="00B777AA"/>
    <w:rsid w:val="00B80177"/>
    <w:rsid w:val="00B805AF"/>
    <w:rsid w:val="00B81977"/>
    <w:rsid w:val="00B83DC7"/>
    <w:rsid w:val="00B83F33"/>
    <w:rsid w:val="00B8422E"/>
    <w:rsid w:val="00B84A95"/>
    <w:rsid w:val="00B903E0"/>
    <w:rsid w:val="00B907ED"/>
    <w:rsid w:val="00B9276A"/>
    <w:rsid w:val="00B92BE8"/>
    <w:rsid w:val="00B95A99"/>
    <w:rsid w:val="00B96482"/>
    <w:rsid w:val="00B964A7"/>
    <w:rsid w:val="00B967B0"/>
    <w:rsid w:val="00B96F92"/>
    <w:rsid w:val="00BA11CA"/>
    <w:rsid w:val="00BA39BD"/>
    <w:rsid w:val="00BA3E2E"/>
    <w:rsid w:val="00BA3F53"/>
    <w:rsid w:val="00BA4332"/>
    <w:rsid w:val="00BA5098"/>
    <w:rsid w:val="00BA5AEE"/>
    <w:rsid w:val="00BA6BE2"/>
    <w:rsid w:val="00BB039F"/>
    <w:rsid w:val="00BB0B93"/>
    <w:rsid w:val="00BB29DA"/>
    <w:rsid w:val="00BB3D0D"/>
    <w:rsid w:val="00BB4C63"/>
    <w:rsid w:val="00BB7F25"/>
    <w:rsid w:val="00BC0082"/>
    <w:rsid w:val="00BC05D1"/>
    <w:rsid w:val="00BC0DB8"/>
    <w:rsid w:val="00BC142E"/>
    <w:rsid w:val="00BC29EE"/>
    <w:rsid w:val="00BC2CB4"/>
    <w:rsid w:val="00BC2F6A"/>
    <w:rsid w:val="00BC3705"/>
    <w:rsid w:val="00BC3B7B"/>
    <w:rsid w:val="00BC4A37"/>
    <w:rsid w:val="00BC4C82"/>
    <w:rsid w:val="00BC4E7C"/>
    <w:rsid w:val="00BC5297"/>
    <w:rsid w:val="00BC5DF4"/>
    <w:rsid w:val="00BC6195"/>
    <w:rsid w:val="00BC631B"/>
    <w:rsid w:val="00BC6B62"/>
    <w:rsid w:val="00BD15C5"/>
    <w:rsid w:val="00BD1A03"/>
    <w:rsid w:val="00BD4652"/>
    <w:rsid w:val="00BD477C"/>
    <w:rsid w:val="00BD64ED"/>
    <w:rsid w:val="00BD6F9B"/>
    <w:rsid w:val="00BD733E"/>
    <w:rsid w:val="00BD7F3A"/>
    <w:rsid w:val="00BE1646"/>
    <w:rsid w:val="00BE210F"/>
    <w:rsid w:val="00BE26B2"/>
    <w:rsid w:val="00BE2BE3"/>
    <w:rsid w:val="00BE2D5E"/>
    <w:rsid w:val="00BE310C"/>
    <w:rsid w:val="00BE3272"/>
    <w:rsid w:val="00BE39AB"/>
    <w:rsid w:val="00BE3A8A"/>
    <w:rsid w:val="00BE3F74"/>
    <w:rsid w:val="00BE693A"/>
    <w:rsid w:val="00BE69B3"/>
    <w:rsid w:val="00BE7215"/>
    <w:rsid w:val="00BE7554"/>
    <w:rsid w:val="00BF14A5"/>
    <w:rsid w:val="00BF21B7"/>
    <w:rsid w:val="00BF3D84"/>
    <w:rsid w:val="00BF3FF9"/>
    <w:rsid w:val="00BF4291"/>
    <w:rsid w:val="00BF483F"/>
    <w:rsid w:val="00BF496C"/>
    <w:rsid w:val="00BF52B5"/>
    <w:rsid w:val="00BF57C3"/>
    <w:rsid w:val="00BF5C4C"/>
    <w:rsid w:val="00BF75FA"/>
    <w:rsid w:val="00BF7777"/>
    <w:rsid w:val="00C00E91"/>
    <w:rsid w:val="00C01431"/>
    <w:rsid w:val="00C02923"/>
    <w:rsid w:val="00C034D5"/>
    <w:rsid w:val="00C051D7"/>
    <w:rsid w:val="00C059A5"/>
    <w:rsid w:val="00C05F0C"/>
    <w:rsid w:val="00C0669F"/>
    <w:rsid w:val="00C07D73"/>
    <w:rsid w:val="00C10048"/>
    <w:rsid w:val="00C10E46"/>
    <w:rsid w:val="00C1112F"/>
    <w:rsid w:val="00C11195"/>
    <w:rsid w:val="00C11A33"/>
    <w:rsid w:val="00C12A10"/>
    <w:rsid w:val="00C14401"/>
    <w:rsid w:val="00C14680"/>
    <w:rsid w:val="00C15C77"/>
    <w:rsid w:val="00C165D7"/>
    <w:rsid w:val="00C16FDE"/>
    <w:rsid w:val="00C21194"/>
    <w:rsid w:val="00C21F5D"/>
    <w:rsid w:val="00C2202E"/>
    <w:rsid w:val="00C25CE8"/>
    <w:rsid w:val="00C27528"/>
    <w:rsid w:val="00C30990"/>
    <w:rsid w:val="00C309AF"/>
    <w:rsid w:val="00C30C18"/>
    <w:rsid w:val="00C31328"/>
    <w:rsid w:val="00C31AAF"/>
    <w:rsid w:val="00C31ACF"/>
    <w:rsid w:val="00C31B73"/>
    <w:rsid w:val="00C32553"/>
    <w:rsid w:val="00C32941"/>
    <w:rsid w:val="00C32B19"/>
    <w:rsid w:val="00C33114"/>
    <w:rsid w:val="00C340F4"/>
    <w:rsid w:val="00C35383"/>
    <w:rsid w:val="00C36356"/>
    <w:rsid w:val="00C369F2"/>
    <w:rsid w:val="00C36FB8"/>
    <w:rsid w:val="00C36FF4"/>
    <w:rsid w:val="00C37692"/>
    <w:rsid w:val="00C40E6D"/>
    <w:rsid w:val="00C4118E"/>
    <w:rsid w:val="00C42676"/>
    <w:rsid w:val="00C42A04"/>
    <w:rsid w:val="00C43219"/>
    <w:rsid w:val="00C432A5"/>
    <w:rsid w:val="00C43644"/>
    <w:rsid w:val="00C43CE4"/>
    <w:rsid w:val="00C443DB"/>
    <w:rsid w:val="00C4473B"/>
    <w:rsid w:val="00C44A66"/>
    <w:rsid w:val="00C44B74"/>
    <w:rsid w:val="00C4582A"/>
    <w:rsid w:val="00C47284"/>
    <w:rsid w:val="00C47ED0"/>
    <w:rsid w:val="00C47F40"/>
    <w:rsid w:val="00C516E4"/>
    <w:rsid w:val="00C52B42"/>
    <w:rsid w:val="00C52F73"/>
    <w:rsid w:val="00C53919"/>
    <w:rsid w:val="00C54012"/>
    <w:rsid w:val="00C54583"/>
    <w:rsid w:val="00C56026"/>
    <w:rsid w:val="00C60A0C"/>
    <w:rsid w:val="00C612E4"/>
    <w:rsid w:val="00C6201D"/>
    <w:rsid w:val="00C6295D"/>
    <w:rsid w:val="00C6314D"/>
    <w:rsid w:val="00C63337"/>
    <w:rsid w:val="00C6422B"/>
    <w:rsid w:val="00C6524E"/>
    <w:rsid w:val="00C72510"/>
    <w:rsid w:val="00C73181"/>
    <w:rsid w:val="00C734F6"/>
    <w:rsid w:val="00C73D61"/>
    <w:rsid w:val="00C7456B"/>
    <w:rsid w:val="00C7572F"/>
    <w:rsid w:val="00C75BC0"/>
    <w:rsid w:val="00C76213"/>
    <w:rsid w:val="00C7659B"/>
    <w:rsid w:val="00C76C63"/>
    <w:rsid w:val="00C7722E"/>
    <w:rsid w:val="00C7773A"/>
    <w:rsid w:val="00C77EC5"/>
    <w:rsid w:val="00C8076D"/>
    <w:rsid w:val="00C8135E"/>
    <w:rsid w:val="00C81A30"/>
    <w:rsid w:val="00C81C9B"/>
    <w:rsid w:val="00C844A2"/>
    <w:rsid w:val="00C85EDD"/>
    <w:rsid w:val="00C87880"/>
    <w:rsid w:val="00C9088C"/>
    <w:rsid w:val="00C9162B"/>
    <w:rsid w:val="00C91685"/>
    <w:rsid w:val="00C91D78"/>
    <w:rsid w:val="00C93C73"/>
    <w:rsid w:val="00C94127"/>
    <w:rsid w:val="00C94627"/>
    <w:rsid w:val="00C9462F"/>
    <w:rsid w:val="00C95228"/>
    <w:rsid w:val="00C957DD"/>
    <w:rsid w:val="00C95BFE"/>
    <w:rsid w:val="00C9690A"/>
    <w:rsid w:val="00C96B8D"/>
    <w:rsid w:val="00CA01AD"/>
    <w:rsid w:val="00CA09E9"/>
    <w:rsid w:val="00CA0C33"/>
    <w:rsid w:val="00CA1535"/>
    <w:rsid w:val="00CA2154"/>
    <w:rsid w:val="00CA3987"/>
    <w:rsid w:val="00CA4841"/>
    <w:rsid w:val="00CA4C9B"/>
    <w:rsid w:val="00CA51E9"/>
    <w:rsid w:val="00CA6B3E"/>
    <w:rsid w:val="00CB01AE"/>
    <w:rsid w:val="00CB05D7"/>
    <w:rsid w:val="00CB0BF9"/>
    <w:rsid w:val="00CB1689"/>
    <w:rsid w:val="00CB284B"/>
    <w:rsid w:val="00CB2EA0"/>
    <w:rsid w:val="00CB3604"/>
    <w:rsid w:val="00CB399F"/>
    <w:rsid w:val="00CB5D94"/>
    <w:rsid w:val="00CB5E62"/>
    <w:rsid w:val="00CB607A"/>
    <w:rsid w:val="00CB62A9"/>
    <w:rsid w:val="00CB7924"/>
    <w:rsid w:val="00CB7E48"/>
    <w:rsid w:val="00CC028E"/>
    <w:rsid w:val="00CC0F16"/>
    <w:rsid w:val="00CC17B0"/>
    <w:rsid w:val="00CC2187"/>
    <w:rsid w:val="00CC252F"/>
    <w:rsid w:val="00CC2573"/>
    <w:rsid w:val="00CC53A3"/>
    <w:rsid w:val="00CC5474"/>
    <w:rsid w:val="00CC5CE0"/>
    <w:rsid w:val="00CC6005"/>
    <w:rsid w:val="00CC6773"/>
    <w:rsid w:val="00CD0067"/>
    <w:rsid w:val="00CD0B29"/>
    <w:rsid w:val="00CD27F2"/>
    <w:rsid w:val="00CD28A6"/>
    <w:rsid w:val="00CD28C7"/>
    <w:rsid w:val="00CD3611"/>
    <w:rsid w:val="00CD362D"/>
    <w:rsid w:val="00CD4D26"/>
    <w:rsid w:val="00CD5A8F"/>
    <w:rsid w:val="00CD6326"/>
    <w:rsid w:val="00CD74DC"/>
    <w:rsid w:val="00CD7822"/>
    <w:rsid w:val="00CE00CC"/>
    <w:rsid w:val="00CE0A79"/>
    <w:rsid w:val="00CE108F"/>
    <w:rsid w:val="00CE264B"/>
    <w:rsid w:val="00CE2DA5"/>
    <w:rsid w:val="00CE3A66"/>
    <w:rsid w:val="00CE4599"/>
    <w:rsid w:val="00CE46AE"/>
    <w:rsid w:val="00CE55EC"/>
    <w:rsid w:val="00CE5875"/>
    <w:rsid w:val="00CE6AD2"/>
    <w:rsid w:val="00CE73CA"/>
    <w:rsid w:val="00CE75E1"/>
    <w:rsid w:val="00CE77AF"/>
    <w:rsid w:val="00CE7D77"/>
    <w:rsid w:val="00CE7DBD"/>
    <w:rsid w:val="00CF0CB1"/>
    <w:rsid w:val="00CF0DD6"/>
    <w:rsid w:val="00CF1F53"/>
    <w:rsid w:val="00CF3ED9"/>
    <w:rsid w:val="00CF4645"/>
    <w:rsid w:val="00CF4DDC"/>
    <w:rsid w:val="00CF524E"/>
    <w:rsid w:val="00CF6359"/>
    <w:rsid w:val="00CF65CA"/>
    <w:rsid w:val="00CF678A"/>
    <w:rsid w:val="00CF7565"/>
    <w:rsid w:val="00D0239A"/>
    <w:rsid w:val="00D04E36"/>
    <w:rsid w:val="00D053EF"/>
    <w:rsid w:val="00D06361"/>
    <w:rsid w:val="00D068FC"/>
    <w:rsid w:val="00D06E42"/>
    <w:rsid w:val="00D07038"/>
    <w:rsid w:val="00D073B0"/>
    <w:rsid w:val="00D07571"/>
    <w:rsid w:val="00D10050"/>
    <w:rsid w:val="00D12585"/>
    <w:rsid w:val="00D150BC"/>
    <w:rsid w:val="00D1663F"/>
    <w:rsid w:val="00D200BA"/>
    <w:rsid w:val="00D2017F"/>
    <w:rsid w:val="00D20D53"/>
    <w:rsid w:val="00D2287E"/>
    <w:rsid w:val="00D22D69"/>
    <w:rsid w:val="00D23803"/>
    <w:rsid w:val="00D2395A"/>
    <w:rsid w:val="00D2406F"/>
    <w:rsid w:val="00D2407A"/>
    <w:rsid w:val="00D25F06"/>
    <w:rsid w:val="00D2627C"/>
    <w:rsid w:val="00D26BBF"/>
    <w:rsid w:val="00D30B4D"/>
    <w:rsid w:val="00D30C69"/>
    <w:rsid w:val="00D322DD"/>
    <w:rsid w:val="00D32384"/>
    <w:rsid w:val="00D32C7D"/>
    <w:rsid w:val="00D32DFE"/>
    <w:rsid w:val="00D34582"/>
    <w:rsid w:val="00D35F5C"/>
    <w:rsid w:val="00D36550"/>
    <w:rsid w:val="00D418B4"/>
    <w:rsid w:val="00D424B9"/>
    <w:rsid w:val="00D42A7B"/>
    <w:rsid w:val="00D43541"/>
    <w:rsid w:val="00D442DD"/>
    <w:rsid w:val="00D45CF2"/>
    <w:rsid w:val="00D46EE9"/>
    <w:rsid w:val="00D47475"/>
    <w:rsid w:val="00D50D5B"/>
    <w:rsid w:val="00D524D4"/>
    <w:rsid w:val="00D5263A"/>
    <w:rsid w:val="00D52B3F"/>
    <w:rsid w:val="00D53900"/>
    <w:rsid w:val="00D54C27"/>
    <w:rsid w:val="00D54D89"/>
    <w:rsid w:val="00D54FF1"/>
    <w:rsid w:val="00D55143"/>
    <w:rsid w:val="00D56D76"/>
    <w:rsid w:val="00D570E9"/>
    <w:rsid w:val="00D57181"/>
    <w:rsid w:val="00D573A4"/>
    <w:rsid w:val="00D57889"/>
    <w:rsid w:val="00D600F1"/>
    <w:rsid w:val="00D60B2B"/>
    <w:rsid w:val="00D62395"/>
    <w:rsid w:val="00D623AE"/>
    <w:rsid w:val="00D6250C"/>
    <w:rsid w:val="00D6400F"/>
    <w:rsid w:val="00D64E9E"/>
    <w:rsid w:val="00D6559A"/>
    <w:rsid w:val="00D6674A"/>
    <w:rsid w:val="00D706E8"/>
    <w:rsid w:val="00D710A2"/>
    <w:rsid w:val="00D722E2"/>
    <w:rsid w:val="00D726D6"/>
    <w:rsid w:val="00D72E64"/>
    <w:rsid w:val="00D73B68"/>
    <w:rsid w:val="00D749C3"/>
    <w:rsid w:val="00D75F9F"/>
    <w:rsid w:val="00D76AE1"/>
    <w:rsid w:val="00D76B46"/>
    <w:rsid w:val="00D76BE2"/>
    <w:rsid w:val="00D76F07"/>
    <w:rsid w:val="00D76F48"/>
    <w:rsid w:val="00D77354"/>
    <w:rsid w:val="00D8020E"/>
    <w:rsid w:val="00D81201"/>
    <w:rsid w:val="00D815A1"/>
    <w:rsid w:val="00D81655"/>
    <w:rsid w:val="00D82A8C"/>
    <w:rsid w:val="00D83270"/>
    <w:rsid w:val="00D832F3"/>
    <w:rsid w:val="00D836FD"/>
    <w:rsid w:val="00D83CEF"/>
    <w:rsid w:val="00D83F40"/>
    <w:rsid w:val="00D84224"/>
    <w:rsid w:val="00D84CCE"/>
    <w:rsid w:val="00D84DD3"/>
    <w:rsid w:val="00D84E75"/>
    <w:rsid w:val="00D85475"/>
    <w:rsid w:val="00D85849"/>
    <w:rsid w:val="00D85CC0"/>
    <w:rsid w:val="00D86301"/>
    <w:rsid w:val="00D867D1"/>
    <w:rsid w:val="00D86CBB"/>
    <w:rsid w:val="00D873A4"/>
    <w:rsid w:val="00D879AD"/>
    <w:rsid w:val="00D906AA"/>
    <w:rsid w:val="00D91567"/>
    <w:rsid w:val="00D916B0"/>
    <w:rsid w:val="00D942F2"/>
    <w:rsid w:val="00D94339"/>
    <w:rsid w:val="00D95A0A"/>
    <w:rsid w:val="00D962E9"/>
    <w:rsid w:val="00D978E0"/>
    <w:rsid w:val="00D97DB6"/>
    <w:rsid w:val="00DA08E3"/>
    <w:rsid w:val="00DA16A9"/>
    <w:rsid w:val="00DA271F"/>
    <w:rsid w:val="00DA2D88"/>
    <w:rsid w:val="00DA2E7C"/>
    <w:rsid w:val="00DA3C94"/>
    <w:rsid w:val="00DA3F5F"/>
    <w:rsid w:val="00DA49BB"/>
    <w:rsid w:val="00DA4DAC"/>
    <w:rsid w:val="00DA5178"/>
    <w:rsid w:val="00DA64AA"/>
    <w:rsid w:val="00DA75A0"/>
    <w:rsid w:val="00DB2B62"/>
    <w:rsid w:val="00DB50E1"/>
    <w:rsid w:val="00DB636A"/>
    <w:rsid w:val="00DB6663"/>
    <w:rsid w:val="00DB7035"/>
    <w:rsid w:val="00DB72EA"/>
    <w:rsid w:val="00DB7C71"/>
    <w:rsid w:val="00DB7EB1"/>
    <w:rsid w:val="00DC0B87"/>
    <w:rsid w:val="00DC137F"/>
    <w:rsid w:val="00DC1782"/>
    <w:rsid w:val="00DC2E89"/>
    <w:rsid w:val="00DC3F34"/>
    <w:rsid w:val="00DC4C66"/>
    <w:rsid w:val="00DC62A2"/>
    <w:rsid w:val="00DC6BFE"/>
    <w:rsid w:val="00DC6C07"/>
    <w:rsid w:val="00DC7640"/>
    <w:rsid w:val="00DC7FEC"/>
    <w:rsid w:val="00DD0457"/>
    <w:rsid w:val="00DD0DF8"/>
    <w:rsid w:val="00DD0F00"/>
    <w:rsid w:val="00DD1D3B"/>
    <w:rsid w:val="00DD2097"/>
    <w:rsid w:val="00DD2650"/>
    <w:rsid w:val="00DD5F9B"/>
    <w:rsid w:val="00DD6103"/>
    <w:rsid w:val="00DD6132"/>
    <w:rsid w:val="00DD7F78"/>
    <w:rsid w:val="00DE0509"/>
    <w:rsid w:val="00DE0814"/>
    <w:rsid w:val="00DE0B86"/>
    <w:rsid w:val="00DE2651"/>
    <w:rsid w:val="00DE29FD"/>
    <w:rsid w:val="00DE2C49"/>
    <w:rsid w:val="00DE2EAA"/>
    <w:rsid w:val="00DE442C"/>
    <w:rsid w:val="00DE540E"/>
    <w:rsid w:val="00DE6458"/>
    <w:rsid w:val="00DE6BFA"/>
    <w:rsid w:val="00DE7460"/>
    <w:rsid w:val="00DE746F"/>
    <w:rsid w:val="00DE7BC1"/>
    <w:rsid w:val="00DF0B56"/>
    <w:rsid w:val="00DF0FC0"/>
    <w:rsid w:val="00DF33BD"/>
    <w:rsid w:val="00DF3931"/>
    <w:rsid w:val="00DF50E1"/>
    <w:rsid w:val="00DF5820"/>
    <w:rsid w:val="00E003B4"/>
    <w:rsid w:val="00E00ED9"/>
    <w:rsid w:val="00E0194E"/>
    <w:rsid w:val="00E0233D"/>
    <w:rsid w:val="00E02ACF"/>
    <w:rsid w:val="00E03D97"/>
    <w:rsid w:val="00E03F31"/>
    <w:rsid w:val="00E05008"/>
    <w:rsid w:val="00E056FC"/>
    <w:rsid w:val="00E05ACA"/>
    <w:rsid w:val="00E06F4B"/>
    <w:rsid w:val="00E06FBD"/>
    <w:rsid w:val="00E07033"/>
    <w:rsid w:val="00E07ED9"/>
    <w:rsid w:val="00E07F16"/>
    <w:rsid w:val="00E07F67"/>
    <w:rsid w:val="00E107AD"/>
    <w:rsid w:val="00E10ED8"/>
    <w:rsid w:val="00E1150D"/>
    <w:rsid w:val="00E11CC5"/>
    <w:rsid w:val="00E12062"/>
    <w:rsid w:val="00E14AFB"/>
    <w:rsid w:val="00E152AF"/>
    <w:rsid w:val="00E1541E"/>
    <w:rsid w:val="00E15DFD"/>
    <w:rsid w:val="00E1779E"/>
    <w:rsid w:val="00E17FCB"/>
    <w:rsid w:val="00E20571"/>
    <w:rsid w:val="00E20701"/>
    <w:rsid w:val="00E21E9B"/>
    <w:rsid w:val="00E26920"/>
    <w:rsid w:val="00E26F3C"/>
    <w:rsid w:val="00E279B8"/>
    <w:rsid w:val="00E27A6A"/>
    <w:rsid w:val="00E27D9A"/>
    <w:rsid w:val="00E30F8F"/>
    <w:rsid w:val="00E34B40"/>
    <w:rsid w:val="00E35A2C"/>
    <w:rsid w:val="00E362D6"/>
    <w:rsid w:val="00E369CF"/>
    <w:rsid w:val="00E41520"/>
    <w:rsid w:val="00E416BC"/>
    <w:rsid w:val="00E420A9"/>
    <w:rsid w:val="00E4257F"/>
    <w:rsid w:val="00E42CF3"/>
    <w:rsid w:val="00E42F79"/>
    <w:rsid w:val="00E45387"/>
    <w:rsid w:val="00E45A36"/>
    <w:rsid w:val="00E45D7A"/>
    <w:rsid w:val="00E45DB4"/>
    <w:rsid w:val="00E461BA"/>
    <w:rsid w:val="00E465A9"/>
    <w:rsid w:val="00E46D85"/>
    <w:rsid w:val="00E50777"/>
    <w:rsid w:val="00E51EE9"/>
    <w:rsid w:val="00E52E43"/>
    <w:rsid w:val="00E533AB"/>
    <w:rsid w:val="00E53869"/>
    <w:rsid w:val="00E544E9"/>
    <w:rsid w:val="00E556DB"/>
    <w:rsid w:val="00E560F8"/>
    <w:rsid w:val="00E562C4"/>
    <w:rsid w:val="00E5732E"/>
    <w:rsid w:val="00E61978"/>
    <w:rsid w:val="00E61B23"/>
    <w:rsid w:val="00E624F0"/>
    <w:rsid w:val="00E62FF9"/>
    <w:rsid w:val="00E63F6A"/>
    <w:rsid w:val="00E6497C"/>
    <w:rsid w:val="00E6580B"/>
    <w:rsid w:val="00E66682"/>
    <w:rsid w:val="00E67C5A"/>
    <w:rsid w:val="00E7194E"/>
    <w:rsid w:val="00E7211F"/>
    <w:rsid w:val="00E72335"/>
    <w:rsid w:val="00E72AED"/>
    <w:rsid w:val="00E72FAC"/>
    <w:rsid w:val="00E81132"/>
    <w:rsid w:val="00E82526"/>
    <w:rsid w:val="00E829BB"/>
    <w:rsid w:val="00E8477B"/>
    <w:rsid w:val="00E84B0F"/>
    <w:rsid w:val="00E84E03"/>
    <w:rsid w:val="00E8594B"/>
    <w:rsid w:val="00E86366"/>
    <w:rsid w:val="00E87789"/>
    <w:rsid w:val="00E87A52"/>
    <w:rsid w:val="00E91A72"/>
    <w:rsid w:val="00E92290"/>
    <w:rsid w:val="00E92EDE"/>
    <w:rsid w:val="00E9403F"/>
    <w:rsid w:val="00E94E45"/>
    <w:rsid w:val="00E955FD"/>
    <w:rsid w:val="00E958D1"/>
    <w:rsid w:val="00E96DD5"/>
    <w:rsid w:val="00EA032E"/>
    <w:rsid w:val="00EA08B9"/>
    <w:rsid w:val="00EA0C4F"/>
    <w:rsid w:val="00EA1633"/>
    <w:rsid w:val="00EA16DE"/>
    <w:rsid w:val="00EA2CBA"/>
    <w:rsid w:val="00EA332B"/>
    <w:rsid w:val="00EA3A8A"/>
    <w:rsid w:val="00EA4160"/>
    <w:rsid w:val="00EA50FF"/>
    <w:rsid w:val="00EA61C8"/>
    <w:rsid w:val="00EA6863"/>
    <w:rsid w:val="00EA7E44"/>
    <w:rsid w:val="00EB02C2"/>
    <w:rsid w:val="00EB1534"/>
    <w:rsid w:val="00EB165B"/>
    <w:rsid w:val="00EB174F"/>
    <w:rsid w:val="00EB3269"/>
    <w:rsid w:val="00EB3F45"/>
    <w:rsid w:val="00EB5CDF"/>
    <w:rsid w:val="00EB5E55"/>
    <w:rsid w:val="00EB61DE"/>
    <w:rsid w:val="00EB63F9"/>
    <w:rsid w:val="00EB71AA"/>
    <w:rsid w:val="00EB79B0"/>
    <w:rsid w:val="00EB7C98"/>
    <w:rsid w:val="00EC2347"/>
    <w:rsid w:val="00EC2C46"/>
    <w:rsid w:val="00EC31B4"/>
    <w:rsid w:val="00EC4D41"/>
    <w:rsid w:val="00EC6021"/>
    <w:rsid w:val="00EC6387"/>
    <w:rsid w:val="00EC698B"/>
    <w:rsid w:val="00EC723C"/>
    <w:rsid w:val="00EC7FF7"/>
    <w:rsid w:val="00ED0203"/>
    <w:rsid w:val="00ED02CE"/>
    <w:rsid w:val="00ED032E"/>
    <w:rsid w:val="00ED049D"/>
    <w:rsid w:val="00ED0B7F"/>
    <w:rsid w:val="00ED1ACA"/>
    <w:rsid w:val="00ED1F0D"/>
    <w:rsid w:val="00ED2455"/>
    <w:rsid w:val="00ED2997"/>
    <w:rsid w:val="00ED4473"/>
    <w:rsid w:val="00ED48E1"/>
    <w:rsid w:val="00ED6046"/>
    <w:rsid w:val="00ED68F9"/>
    <w:rsid w:val="00ED730B"/>
    <w:rsid w:val="00ED7B41"/>
    <w:rsid w:val="00EE03E9"/>
    <w:rsid w:val="00EE0500"/>
    <w:rsid w:val="00EE07B7"/>
    <w:rsid w:val="00EE0D92"/>
    <w:rsid w:val="00EE13EC"/>
    <w:rsid w:val="00EE16C8"/>
    <w:rsid w:val="00EE1832"/>
    <w:rsid w:val="00EE1A81"/>
    <w:rsid w:val="00EE1ED5"/>
    <w:rsid w:val="00EE2B80"/>
    <w:rsid w:val="00EE49CA"/>
    <w:rsid w:val="00EE6051"/>
    <w:rsid w:val="00EE77E1"/>
    <w:rsid w:val="00EF1089"/>
    <w:rsid w:val="00EF35DA"/>
    <w:rsid w:val="00EF4B84"/>
    <w:rsid w:val="00EF58FA"/>
    <w:rsid w:val="00EF61E3"/>
    <w:rsid w:val="00EF6813"/>
    <w:rsid w:val="00EF6D4E"/>
    <w:rsid w:val="00EF7A0B"/>
    <w:rsid w:val="00F0009C"/>
    <w:rsid w:val="00F00ECC"/>
    <w:rsid w:val="00F01617"/>
    <w:rsid w:val="00F01F4F"/>
    <w:rsid w:val="00F02E7E"/>
    <w:rsid w:val="00F05AD5"/>
    <w:rsid w:val="00F07AC2"/>
    <w:rsid w:val="00F07DF1"/>
    <w:rsid w:val="00F10497"/>
    <w:rsid w:val="00F114D8"/>
    <w:rsid w:val="00F1199A"/>
    <w:rsid w:val="00F11ECF"/>
    <w:rsid w:val="00F142CB"/>
    <w:rsid w:val="00F143A1"/>
    <w:rsid w:val="00F1553F"/>
    <w:rsid w:val="00F1733E"/>
    <w:rsid w:val="00F17FFD"/>
    <w:rsid w:val="00F20234"/>
    <w:rsid w:val="00F21334"/>
    <w:rsid w:val="00F21A60"/>
    <w:rsid w:val="00F2379A"/>
    <w:rsid w:val="00F23F04"/>
    <w:rsid w:val="00F24CD9"/>
    <w:rsid w:val="00F24DBD"/>
    <w:rsid w:val="00F24FD5"/>
    <w:rsid w:val="00F254DF"/>
    <w:rsid w:val="00F25C3E"/>
    <w:rsid w:val="00F25FC8"/>
    <w:rsid w:val="00F26C9C"/>
    <w:rsid w:val="00F26F0D"/>
    <w:rsid w:val="00F27280"/>
    <w:rsid w:val="00F275F4"/>
    <w:rsid w:val="00F30568"/>
    <w:rsid w:val="00F3099E"/>
    <w:rsid w:val="00F309D7"/>
    <w:rsid w:val="00F30C37"/>
    <w:rsid w:val="00F30D9D"/>
    <w:rsid w:val="00F30FC1"/>
    <w:rsid w:val="00F320F1"/>
    <w:rsid w:val="00F32433"/>
    <w:rsid w:val="00F344BA"/>
    <w:rsid w:val="00F34C41"/>
    <w:rsid w:val="00F36957"/>
    <w:rsid w:val="00F36EAB"/>
    <w:rsid w:val="00F36F7B"/>
    <w:rsid w:val="00F41DE3"/>
    <w:rsid w:val="00F42265"/>
    <w:rsid w:val="00F42F17"/>
    <w:rsid w:val="00F444AD"/>
    <w:rsid w:val="00F45348"/>
    <w:rsid w:val="00F46412"/>
    <w:rsid w:val="00F46933"/>
    <w:rsid w:val="00F473FE"/>
    <w:rsid w:val="00F5114C"/>
    <w:rsid w:val="00F511D9"/>
    <w:rsid w:val="00F51896"/>
    <w:rsid w:val="00F53008"/>
    <w:rsid w:val="00F55323"/>
    <w:rsid w:val="00F560BB"/>
    <w:rsid w:val="00F5655F"/>
    <w:rsid w:val="00F565F3"/>
    <w:rsid w:val="00F56685"/>
    <w:rsid w:val="00F57845"/>
    <w:rsid w:val="00F57974"/>
    <w:rsid w:val="00F611CD"/>
    <w:rsid w:val="00F61454"/>
    <w:rsid w:val="00F61F03"/>
    <w:rsid w:val="00F62084"/>
    <w:rsid w:val="00F624A3"/>
    <w:rsid w:val="00F62BF7"/>
    <w:rsid w:val="00F63A26"/>
    <w:rsid w:val="00F6407F"/>
    <w:rsid w:val="00F6420B"/>
    <w:rsid w:val="00F65120"/>
    <w:rsid w:val="00F6627A"/>
    <w:rsid w:val="00F66441"/>
    <w:rsid w:val="00F664B1"/>
    <w:rsid w:val="00F70659"/>
    <w:rsid w:val="00F70B63"/>
    <w:rsid w:val="00F71307"/>
    <w:rsid w:val="00F71C8A"/>
    <w:rsid w:val="00F73F5F"/>
    <w:rsid w:val="00F74369"/>
    <w:rsid w:val="00F756DD"/>
    <w:rsid w:val="00F75C80"/>
    <w:rsid w:val="00F75E1A"/>
    <w:rsid w:val="00F768EB"/>
    <w:rsid w:val="00F7742E"/>
    <w:rsid w:val="00F77E22"/>
    <w:rsid w:val="00F80A5B"/>
    <w:rsid w:val="00F82DD6"/>
    <w:rsid w:val="00F84086"/>
    <w:rsid w:val="00F85758"/>
    <w:rsid w:val="00F85DB1"/>
    <w:rsid w:val="00F87740"/>
    <w:rsid w:val="00F8776F"/>
    <w:rsid w:val="00F87CF2"/>
    <w:rsid w:val="00F9027D"/>
    <w:rsid w:val="00F90772"/>
    <w:rsid w:val="00F91F95"/>
    <w:rsid w:val="00F929A7"/>
    <w:rsid w:val="00F92A92"/>
    <w:rsid w:val="00F93D0D"/>
    <w:rsid w:val="00F93E85"/>
    <w:rsid w:val="00F9469A"/>
    <w:rsid w:val="00F95582"/>
    <w:rsid w:val="00FA06F5"/>
    <w:rsid w:val="00FA0967"/>
    <w:rsid w:val="00FA09ED"/>
    <w:rsid w:val="00FA1AD1"/>
    <w:rsid w:val="00FA262B"/>
    <w:rsid w:val="00FA30FA"/>
    <w:rsid w:val="00FA317A"/>
    <w:rsid w:val="00FA3790"/>
    <w:rsid w:val="00FA3EEE"/>
    <w:rsid w:val="00FA4429"/>
    <w:rsid w:val="00FA6B63"/>
    <w:rsid w:val="00FA6C20"/>
    <w:rsid w:val="00FA7389"/>
    <w:rsid w:val="00FA7513"/>
    <w:rsid w:val="00FA7D85"/>
    <w:rsid w:val="00FB3658"/>
    <w:rsid w:val="00FB3BA9"/>
    <w:rsid w:val="00FB4036"/>
    <w:rsid w:val="00FB40E7"/>
    <w:rsid w:val="00FB43C6"/>
    <w:rsid w:val="00FB50E1"/>
    <w:rsid w:val="00FB51E9"/>
    <w:rsid w:val="00FB522C"/>
    <w:rsid w:val="00FB5477"/>
    <w:rsid w:val="00FB5DE0"/>
    <w:rsid w:val="00FB62C4"/>
    <w:rsid w:val="00FB6620"/>
    <w:rsid w:val="00FB7339"/>
    <w:rsid w:val="00FC0E6D"/>
    <w:rsid w:val="00FC1B76"/>
    <w:rsid w:val="00FC1CF4"/>
    <w:rsid w:val="00FC26B4"/>
    <w:rsid w:val="00FC2A68"/>
    <w:rsid w:val="00FC3A1B"/>
    <w:rsid w:val="00FC4C4F"/>
    <w:rsid w:val="00FC4FAD"/>
    <w:rsid w:val="00FC7C04"/>
    <w:rsid w:val="00FD06FB"/>
    <w:rsid w:val="00FD24C3"/>
    <w:rsid w:val="00FD2C73"/>
    <w:rsid w:val="00FD3299"/>
    <w:rsid w:val="00FD36AF"/>
    <w:rsid w:val="00FD4014"/>
    <w:rsid w:val="00FD6AF9"/>
    <w:rsid w:val="00FD6D37"/>
    <w:rsid w:val="00FD7308"/>
    <w:rsid w:val="00FD7B31"/>
    <w:rsid w:val="00FD7C17"/>
    <w:rsid w:val="00FE01D5"/>
    <w:rsid w:val="00FE0DA4"/>
    <w:rsid w:val="00FE26AA"/>
    <w:rsid w:val="00FE2AA3"/>
    <w:rsid w:val="00FE33E6"/>
    <w:rsid w:val="00FE3A53"/>
    <w:rsid w:val="00FE45B0"/>
    <w:rsid w:val="00FE634D"/>
    <w:rsid w:val="00FF2A2C"/>
    <w:rsid w:val="00FF32EB"/>
    <w:rsid w:val="00FF3DF4"/>
    <w:rsid w:val="00FF53AC"/>
    <w:rsid w:val="00FF5FA4"/>
    <w:rsid w:val="00FF7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F79FBCFB-D380-4464-B6F4-B81B8BCC7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Strong" w:qFormat="1"/>
    <w:lsdException w:name="Emphasis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1853CA"/>
    <w:pPr>
      <w:widowControl w:val="0"/>
    </w:pPr>
    <w:rPr>
      <w:kern w:val="2"/>
      <w:sz w:val="24"/>
      <w:szCs w:val="24"/>
    </w:rPr>
  </w:style>
  <w:style w:type="paragraph" w:styleId="10">
    <w:name w:val="heading 1"/>
    <w:basedOn w:val="a2"/>
    <w:next w:val="a2"/>
    <w:link w:val="11"/>
    <w:autoRedefine/>
    <w:qFormat/>
    <w:rsid w:val="008F4A06"/>
    <w:pPr>
      <w:keepNext/>
      <w:numPr>
        <w:numId w:val="3"/>
      </w:numPr>
      <w:tabs>
        <w:tab w:val="left" w:pos="3828"/>
      </w:tabs>
      <w:spacing w:beforeLines="50" w:afterLines="50"/>
      <w:outlineLvl w:val="0"/>
    </w:pPr>
    <w:rPr>
      <w:rFonts w:ascii="Calibri" w:hAnsi="Calibri" w:cs="Calibri"/>
      <w:b/>
      <w:bCs/>
      <w:color w:val="000000" w:themeColor="text1"/>
      <w:kern w:val="52"/>
      <w:sz w:val="32"/>
      <w:szCs w:val="52"/>
    </w:rPr>
  </w:style>
  <w:style w:type="paragraph" w:styleId="2">
    <w:name w:val="heading 2"/>
    <w:basedOn w:val="a2"/>
    <w:next w:val="a2"/>
    <w:link w:val="20"/>
    <w:semiHidden/>
    <w:unhideWhenUsed/>
    <w:qFormat/>
    <w:rsid w:val="000B5005"/>
    <w:pPr>
      <w:keepNext/>
      <w:spacing w:line="720" w:lineRule="auto"/>
      <w:outlineLvl w:val="1"/>
    </w:pPr>
    <w:rPr>
      <w:rFonts w:ascii="Cambria" w:hAnsi="Cambria"/>
      <w:b/>
      <w:bCs/>
      <w:sz w:val="48"/>
      <w:szCs w:val="48"/>
    </w:rPr>
  </w:style>
  <w:style w:type="paragraph" w:styleId="3">
    <w:name w:val="heading 3"/>
    <w:basedOn w:val="a2"/>
    <w:next w:val="a2"/>
    <w:link w:val="30"/>
    <w:semiHidden/>
    <w:unhideWhenUsed/>
    <w:qFormat/>
    <w:rsid w:val="00BC142E"/>
    <w:pPr>
      <w:keepNext/>
      <w:spacing w:line="720" w:lineRule="auto"/>
      <w:outlineLvl w:val="2"/>
    </w:pPr>
    <w:rPr>
      <w:rFonts w:ascii="Cambria" w:hAnsi="Cambria"/>
      <w:b/>
      <w:bCs/>
      <w:sz w:val="36"/>
      <w:szCs w:val="36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rsid w:val="00B615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7">
    <w:name w:val="footer"/>
    <w:basedOn w:val="a2"/>
    <w:link w:val="a8"/>
    <w:uiPriority w:val="99"/>
    <w:rsid w:val="00B615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1">
    <w:name w:val="No Spacing"/>
    <w:aliases w:val="標題3"/>
    <w:basedOn w:val="a"/>
    <w:next w:val="a2"/>
    <w:link w:val="a9"/>
    <w:autoRedefine/>
    <w:uiPriority w:val="1"/>
    <w:qFormat/>
    <w:rsid w:val="00634EBE"/>
    <w:pPr>
      <w:numPr>
        <w:ilvl w:val="3"/>
      </w:numPr>
      <w:spacing w:before="180" w:after="180"/>
      <w:ind w:leftChars="432" w:left="1745" w:rightChars="100" w:right="240"/>
      <w:outlineLvl w:val="3"/>
    </w:pPr>
    <w:rPr>
      <w:rFonts w:eastAsiaTheme="minorEastAsia"/>
      <w:color w:val="000000" w:themeColor="text1"/>
      <w:sz w:val="24"/>
    </w:rPr>
  </w:style>
  <w:style w:type="character" w:customStyle="1" w:styleId="a9">
    <w:name w:val="無間距 字元"/>
    <w:aliases w:val="標題3 字元"/>
    <w:basedOn w:val="a3"/>
    <w:link w:val="a1"/>
    <w:uiPriority w:val="1"/>
    <w:rsid w:val="00634EBE"/>
    <w:rPr>
      <w:rFonts w:ascii="Calibri" w:eastAsiaTheme="minorEastAsia" w:hAnsi="Calibri" w:cs="Calibri"/>
      <w:b/>
      <w:color w:val="000000" w:themeColor="text1"/>
      <w:kern w:val="2"/>
      <w:sz w:val="24"/>
      <w:szCs w:val="24"/>
    </w:rPr>
  </w:style>
  <w:style w:type="paragraph" w:styleId="aa">
    <w:name w:val="Balloon Text"/>
    <w:basedOn w:val="a2"/>
    <w:link w:val="ab"/>
    <w:rsid w:val="000347DF"/>
    <w:rPr>
      <w:rFonts w:ascii="Cambria" w:hAnsi="Cambria"/>
      <w:sz w:val="18"/>
      <w:szCs w:val="18"/>
    </w:rPr>
  </w:style>
  <w:style w:type="character" w:customStyle="1" w:styleId="ab">
    <w:name w:val="註解方塊文字 字元"/>
    <w:basedOn w:val="a3"/>
    <w:link w:val="aa"/>
    <w:rsid w:val="000347DF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11">
    <w:name w:val="標題 1 字元"/>
    <w:basedOn w:val="a3"/>
    <w:link w:val="10"/>
    <w:rsid w:val="008F4A06"/>
    <w:rPr>
      <w:rFonts w:ascii="Calibri" w:hAnsi="Calibri" w:cs="Calibri"/>
      <w:b/>
      <w:bCs/>
      <w:color w:val="000000" w:themeColor="text1"/>
      <w:kern w:val="52"/>
      <w:sz w:val="32"/>
      <w:szCs w:val="52"/>
    </w:rPr>
  </w:style>
  <w:style w:type="character" w:customStyle="1" w:styleId="20">
    <w:name w:val="標題 2 字元"/>
    <w:basedOn w:val="a3"/>
    <w:link w:val="2"/>
    <w:semiHidden/>
    <w:rsid w:val="000B5005"/>
    <w:rPr>
      <w:rFonts w:ascii="Cambria" w:eastAsia="新細明體" w:hAnsi="Cambria" w:cs="Times New Roman"/>
      <w:b/>
      <w:bCs/>
      <w:kern w:val="2"/>
      <w:sz w:val="48"/>
      <w:szCs w:val="48"/>
    </w:rPr>
  </w:style>
  <w:style w:type="character" w:customStyle="1" w:styleId="30">
    <w:name w:val="標題 3 字元"/>
    <w:basedOn w:val="a3"/>
    <w:link w:val="3"/>
    <w:semiHidden/>
    <w:rsid w:val="00BC142E"/>
    <w:rPr>
      <w:rFonts w:ascii="Cambria" w:eastAsia="新細明體" w:hAnsi="Cambria" w:cs="Times New Roman"/>
      <w:b/>
      <w:bCs/>
      <w:kern w:val="2"/>
      <w:sz w:val="36"/>
      <w:szCs w:val="36"/>
    </w:rPr>
  </w:style>
  <w:style w:type="paragraph" w:styleId="12">
    <w:name w:val="toc 1"/>
    <w:basedOn w:val="a2"/>
    <w:next w:val="a2"/>
    <w:autoRedefine/>
    <w:uiPriority w:val="39"/>
    <w:qFormat/>
    <w:rsid w:val="008F1153"/>
    <w:pPr>
      <w:tabs>
        <w:tab w:val="left" w:pos="483"/>
        <w:tab w:val="left" w:pos="960"/>
        <w:tab w:val="right" w:leader="dot" w:pos="10194"/>
      </w:tabs>
    </w:pPr>
    <w:rPr>
      <w:rFonts w:ascii="Calibri" w:hAnsi="Calibri" w:cs="Calibri"/>
      <w:b/>
      <w:i/>
      <w:noProof/>
      <w:sz w:val="28"/>
      <w:szCs w:val="28"/>
    </w:rPr>
  </w:style>
  <w:style w:type="paragraph" w:styleId="21">
    <w:name w:val="toc 2"/>
    <w:basedOn w:val="a2"/>
    <w:next w:val="a2"/>
    <w:autoRedefine/>
    <w:uiPriority w:val="39"/>
    <w:qFormat/>
    <w:rsid w:val="002B30B4"/>
    <w:pPr>
      <w:ind w:leftChars="200" w:left="200"/>
    </w:pPr>
    <w:rPr>
      <w:rFonts w:ascii="Arial" w:hAnsi="Arial"/>
      <w:sz w:val="20"/>
    </w:rPr>
  </w:style>
  <w:style w:type="character" w:styleId="ac">
    <w:name w:val="Hyperlink"/>
    <w:basedOn w:val="a3"/>
    <w:uiPriority w:val="99"/>
    <w:unhideWhenUsed/>
    <w:rsid w:val="00BC142E"/>
    <w:rPr>
      <w:color w:val="0000FF"/>
      <w:u w:val="single"/>
    </w:rPr>
  </w:style>
  <w:style w:type="numbering" w:customStyle="1" w:styleId="1">
    <w:name w:val="樣式1"/>
    <w:rsid w:val="00CE6AD2"/>
    <w:pPr>
      <w:numPr>
        <w:numId w:val="1"/>
      </w:numPr>
    </w:pPr>
  </w:style>
  <w:style w:type="character" w:customStyle="1" w:styleId="a8">
    <w:name w:val="頁尾 字元"/>
    <w:basedOn w:val="a3"/>
    <w:link w:val="a7"/>
    <w:uiPriority w:val="99"/>
    <w:rsid w:val="0020422E"/>
    <w:rPr>
      <w:kern w:val="2"/>
    </w:rPr>
  </w:style>
  <w:style w:type="table" w:styleId="ad">
    <w:name w:val="Table Grid"/>
    <w:basedOn w:val="a4"/>
    <w:rsid w:val="00000EF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List Paragraph"/>
    <w:basedOn w:val="a2"/>
    <w:uiPriority w:val="34"/>
    <w:qFormat/>
    <w:rsid w:val="00E15DFD"/>
    <w:pPr>
      <w:ind w:leftChars="200" w:left="480"/>
    </w:pPr>
  </w:style>
  <w:style w:type="paragraph" w:styleId="af">
    <w:name w:val="Plain Text"/>
    <w:basedOn w:val="a2"/>
    <w:link w:val="af0"/>
    <w:uiPriority w:val="99"/>
    <w:unhideWhenUsed/>
    <w:rsid w:val="001B7610"/>
    <w:rPr>
      <w:rFonts w:ascii="細明體" w:eastAsia="細明體" w:hAnsi="Courier New" w:cs="Courier New"/>
    </w:rPr>
  </w:style>
  <w:style w:type="character" w:customStyle="1" w:styleId="af0">
    <w:name w:val="純文字 字元"/>
    <w:basedOn w:val="a3"/>
    <w:link w:val="af"/>
    <w:uiPriority w:val="99"/>
    <w:rsid w:val="001B7610"/>
    <w:rPr>
      <w:rFonts w:ascii="細明體" w:eastAsia="細明體" w:hAnsi="Courier New" w:cs="Courier New"/>
      <w:kern w:val="2"/>
      <w:sz w:val="24"/>
      <w:szCs w:val="24"/>
    </w:rPr>
  </w:style>
  <w:style w:type="paragraph" w:styleId="a0">
    <w:name w:val="Subtitle"/>
    <w:aliases w:val="標題2"/>
    <w:basedOn w:val="ae"/>
    <w:next w:val="a2"/>
    <w:link w:val="af1"/>
    <w:autoRedefine/>
    <w:qFormat/>
    <w:rsid w:val="00F143A1"/>
    <w:pPr>
      <w:numPr>
        <w:ilvl w:val="2"/>
        <w:numId w:val="3"/>
      </w:numPr>
      <w:spacing w:beforeLines="50" w:before="180" w:afterLines="50" w:after="180"/>
      <w:ind w:leftChars="0" w:left="0"/>
    </w:pPr>
    <w:rPr>
      <w:rFonts w:ascii="Calibri" w:eastAsiaTheme="minorEastAsia" w:hAnsi="Calibri" w:cs="Calibri"/>
      <w:b/>
      <w:color w:val="000000" w:themeColor="text1"/>
    </w:rPr>
  </w:style>
  <w:style w:type="character" w:customStyle="1" w:styleId="af1">
    <w:name w:val="副標題 字元"/>
    <w:aliases w:val="標題2 字元"/>
    <w:basedOn w:val="a3"/>
    <w:link w:val="a0"/>
    <w:rsid w:val="00F143A1"/>
    <w:rPr>
      <w:rFonts w:ascii="Calibri" w:eastAsiaTheme="minorEastAsia" w:hAnsi="Calibri" w:cs="Calibri"/>
      <w:b/>
      <w:color w:val="000000" w:themeColor="text1"/>
      <w:kern w:val="2"/>
      <w:sz w:val="24"/>
      <w:szCs w:val="24"/>
    </w:rPr>
  </w:style>
  <w:style w:type="paragraph" w:styleId="a">
    <w:name w:val="Title"/>
    <w:basedOn w:val="ae"/>
    <w:next w:val="a2"/>
    <w:link w:val="af2"/>
    <w:autoRedefine/>
    <w:qFormat/>
    <w:rsid w:val="00770601"/>
    <w:pPr>
      <w:numPr>
        <w:ilvl w:val="1"/>
        <w:numId w:val="3"/>
      </w:numPr>
      <w:spacing w:beforeLines="50" w:afterLines="50"/>
      <w:ind w:leftChars="0" w:left="0"/>
      <w:outlineLvl w:val="1"/>
    </w:pPr>
    <w:rPr>
      <w:rFonts w:ascii="Calibri" w:hAnsi="Calibri" w:cs="Calibri"/>
      <w:b/>
      <w:sz w:val="28"/>
    </w:rPr>
  </w:style>
  <w:style w:type="character" w:customStyle="1" w:styleId="af2">
    <w:name w:val="標題 字元"/>
    <w:basedOn w:val="a3"/>
    <w:link w:val="a"/>
    <w:rsid w:val="00770601"/>
    <w:rPr>
      <w:rFonts w:ascii="Calibri" w:hAnsi="Calibri" w:cs="Calibri"/>
      <w:b/>
      <w:kern w:val="2"/>
      <w:sz w:val="28"/>
      <w:szCs w:val="24"/>
    </w:rPr>
  </w:style>
  <w:style w:type="paragraph" w:styleId="af3">
    <w:name w:val="Body Text Indent"/>
    <w:basedOn w:val="a2"/>
    <w:link w:val="af4"/>
    <w:rsid w:val="00E829BB"/>
    <w:pPr>
      <w:ind w:firstLineChars="257" w:firstLine="617"/>
    </w:pPr>
    <w:rPr>
      <w:rFonts w:eastAsia="標楷體"/>
    </w:rPr>
  </w:style>
  <w:style w:type="character" w:customStyle="1" w:styleId="af4">
    <w:name w:val="本文縮排 字元"/>
    <w:basedOn w:val="a3"/>
    <w:link w:val="af3"/>
    <w:rsid w:val="00E829BB"/>
    <w:rPr>
      <w:rFonts w:eastAsia="標楷體"/>
      <w:kern w:val="2"/>
      <w:sz w:val="24"/>
      <w:szCs w:val="24"/>
    </w:rPr>
  </w:style>
  <w:style w:type="character" w:styleId="af5">
    <w:name w:val="Placeholder Text"/>
    <w:basedOn w:val="a3"/>
    <w:uiPriority w:val="99"/>
    <w:semiHidden/>
    <w:rsid w:val="00C0669F"/>
    <w:rPr>
      <w:color w:val="808080"/>
    </w:rPr>
  </w:style>
  <w:style w:type="paragraph" w:styleId="af6">
    <w:name w:val="TOC Heading"/>
    <w:basedOn w:val="10"/>
    <w:next w:val="a2"/>
    <w:uiPriority w:val="39"/>
    <w:unhideWhenUsed/>
    <w:qFormat/>
    <w:rsid w:val="00233A96"/>
    <w:pPr>
      <w:keepLines/>
      <w:widowControl/>
      <w:spacing w:beforeLines="0" w:afterLines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31">
    <w:name w:val="toc 3"/>
    <w:basedOn w:val="a2"/>
    <w:next w:val="a2"/>
    <w:autoRedefine/>
    <w:uiPriority w:val="39"/>
    <w:unhideWhenUsed/>
    <w:qFormat/>
    <w:rsid w:val="002B30B4"/>
    <w:pPr>
      <w:widowControl/>
      <w:spacing w:after="100" w:line="276" w:lineRule="auto"/>
      <w:ind w:left="440"/>
    </w:pPr>
    <w:rPr>
      <w:rFonts w:ascii="Arial" w:hAnsi="Arial" w:cstheme="minorBidi"/>
      <w:kern w:val="0"/>
      <w:sz w:val="20"/>
      <w:szCs w:val="22"/>
    </w:rPr>
  </w:style>
  <w:style w:type="paragraph" w:styleId="4">
    <w:name w:val="toc 4"/>
    <w:basedOn w:val="a2"/>
    <w:next w:val="a2"/>
    <w:autoRedefine/>
    <w:uiPriority w:val="39"/>
    <w:qFormat/>
    <w:rsid w:val="002B30B4"/>
    <w:pPr>
      <w:ind w:leftChars="600" w:left="600"/>
    </w:pPr>
    <w:rPr>
      <w:rFonts w:ascii="Arial" w:hAnsi="Arial"/>
      <w:sz w:val="20"/>
    </w:rPr>
  </w:style>
  <w:style w:type="paragraph" w:styleId="af7">
    <w:name w:val="Body Text"/>
    <w:basedOn w:val="a2"/>
    <w:link w:val="af8"/>
    <w:rsid w:val="0024742B"/>
    <w:pPr>
      <w:spacing w:after="120"/>
    </w:pPr>
  </w:style>
  <w:style w:type="character" w:customStyle="1" w:styleId="af8">
    <w:name w:val="本文 字元"/>
    <w:basedOn w:val="a3"/>
    <w:link w:val="af7"/>
    <w:rsid w:val="0024742B"/>
    <w:rPr>
      <w:kern w:val="2"/>
      <w:sz w:val="24"/>
      <w:szCs w:val="24"/>
    </w:rPr>
  </w:style>
  <w:style w:type="paragraph" w:styleId="13">
    <w:name w:val="index 1"/>
    <w:basedOn w:val="a2"/>
    <w:next w:val="a2"/>
    <w:autoRedefine/>
    <w:rsid w:val="0001407B"/>
    <w:pPr>
      <w:widowControl/>
      <w:spacing w:line="300" w:lineRule="auto"/>
    </w:pPr>
    <w:rPr>
      <w:rFonts w:ascii="Arial" w:hAnsi="Arial"/>
      <w:kern w:val="0"/>
      <w:sz w:val="22"/>
      <w:szCs w:val="20"/>
    </w:rPr>
  </w:style>
  <w:style w:type="paragraph" w:styleId="af9">
    <w:name w:val="Note Heading"/>
    <w:basedOn w:val="a2"/>
    <w:next w:val="a2"/>
    <w:link w:val="afa"/>
    <w:rsid w:val="0001407B"/>
    <w:pPr>
      <w:spacing w:line="300" w:lineRule="auto"/>
      <w:jc w:val="center"/>
    </w:pPr>
    <w:rPr>
      <w:rFonts w:ascii="Arial" w:hAnsi="Arial"/>
      <w:sz w:val="22"/>
    </w:rPr>
  </w:style>
  <w:style w:type="character" w:customStyle="1" w:styleId="afa">
    <w:name w:val="註釋標題 字元"/>
    <w:basedOn w:val="a3"/>
    <w:link w:val="af9"/>
    <w:rsid w:val="0001407B"/>
    <w:rPr>
      <w:rFonts w:ascii="Arial" w:hAnsi="Arial"/>
      <w:kern w:val="2"/>
      <w:sz w:val="22"/>
      <w:szCs w:val="24"/>
    </w:rPr>
  </w:style>
  <w:style w:type="paragraph" w:customStyle="1" w:styleId="Style18">
    <w:name w:val="Style18"/>
    <w:rsid w:val="00817C46"/>
    <w:pPr>
      <w:tabs>
        <w:tab w:val="left" w:pos="180"/>
      </w:tabs>
      <w:ind w:left="180"/>
    </w:pPr>
    <w:rPr>
      <w:rFonts w:ascii="CG Times" w:hAnsi="CG Times"/>
      <w:noProof/>
      <w:sz w:val="24"/>
    </w:rPr>
  </w:style>
  <w:style w:type="paragraph" w:styleId="Web">
    <w:name w:val="Normal (Web)"/>
    <w:basedOn w:val="a2"/>
    <w:link w:val="Web0"/>
    <w:uiPriority w:val="99"/>
    <w:unhideWhenUsed/>
    <w:rsid w:val="00C6314D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character" w:styleId="afb">
    <w:name w:val="Emphasis"/>
    <w:basedOn w:val="a3"/>
    <w:qFormat/>
    <w:rsid w:val="005A6C6E"/>
    <w:rPr>
      <w:i/>
      <w:iCs/>
    </w:rPr>
  </w:style>
  <w:style w:type="character" w:customStyle="1" w:styleId="Web0">
    <w:name w:val="內文 (Web) 字元"/>
    <w:link w:val="Web"/>
    <w:rsid w:val="00051E14"/>
    <w:rPr>
      <w:rFonts w:ascii="新細明體" w:hAnsi="新細明體" w:cs="新細明體"/>
      <w:sz w:val="24"/>
      <w:szCs w:val="24"/>
    </w:rPr>
  </w:style>
  <w:style w:type="paragraph" w:customStyle="1" w:styleId="Default">
    <w:name w:val="Default"/>
    <w:rsid w:val="005452C0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c">
    <w:name w:val="Date"/>
    <w:basedOn w:val="a2"/>
    <w:next w:val="a2"/>
    <w:link w:val="afd"/>
    <w:semiHidden/>
    <w:unhideWhenUsed/>
    <w:rsid w:val="001A1EF6"/>
    <w:pPr>
      <w:jc w:val="right"/>
    </w:pPr>
  </w:style>
  <w:style w:type="character" w:customStyle="1" w:styleId="afd">
    <w:name w:val="日期 字元"/>
    <w:basedOn w:val="a3"/>
    <w:link w:val="afc"/>
    <w:semiHidden/>
    <w:rsid w:val="001A1EF6"/>
    <w:rPr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26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6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2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1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4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5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2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8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4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5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3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1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7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2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4.emf"/><Relationship Id="rId89" Type="http://schemas.openxmlformats.org/officeDocument/2006/relationships/image" Target="media/image79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emf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7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cid:image003.png@01D6FA36.1549BBA0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emf"/><Relationship Id="rId80" Type="http://schemas.openxmlformats.org/officeDocument/2006/relationships/image" Target="media/image71.png"/><Relationship Id="rId85" Type="http://schemas.openxmlformats.org/officeDocument/2006/relationships/image" Target="media/image75.png"/><Relationship Id="rId93" Type="http://schemas.microsoft.com/office/2011/relationships/people" Target="peop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oleObject" Target="embeddings/oleObject2.bin"/><Relationship Id="rId88" Type="http://schemas.openxmlformats.org/officeDocument/2006/relationships/image" Target="media/image78.png"/><Relationship Id="rId91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emf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emf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6.png"/><Relationship Id="rId9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2018-01-05T00:00:00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1346053-480F-4265-80A8-6A50E966ED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81</Pages>
  <Words>6554</Words>
  <Characters>37361</Characters>
  <Application>Microsoft Office Word</Application>
  <DocSecurity>0</DocSecurity>
  <Lines>311</Lines>
  <Paragraphs>87</Paragraphs>
  <ScaleCrop>false</ScaleCrop>
  <Company>wnc</Company>
  <LinksUpToDate>false</LinksUpToDate>
  <CharactersWithSpaces>43828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Quagga manufacturing test plan</dc:title>
  <dc:subject/>
  <dc:creator>k</dc:creator>
  <cp:keywords/>
  <dc:description/>
  <cp:lastModifiedBy>Jonathan Huang(黃建忠)</cp:lastModifiedBy>
  <cp:revision>4</cp:revision>
  <cp:lastPrinted>2018-06-11T06:48:00Z</cp:lastPrinted>
  <dcterms:created xsi:type="dcterms:W3CDTF">2021-02-23T07:06:00Z</dcterms:created>
  <dcterms:modified xsi:type="dcterms:W3CDTF">2021-02-23T07:08:00Z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">
    <vt:lpwstr>文件</vt:lpwstr>
  </property>
</Properties>
</file>